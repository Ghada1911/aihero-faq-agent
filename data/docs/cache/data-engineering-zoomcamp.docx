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bookmarkStart w:colFirst="0" w:colLast="0" w:name="_s09stczib9id"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Engineering Zoomcamp FAQ</w:t>
      </w:r>
      <w:r w:rsidDel="00000000" w:rsidR="00000000" w:rsidRPr="00000000">
        <w:rPr>
          <w:rtl w:val="0"/>
        </w:rPr>
      </w:r>
    </w:p>
    <w:p w:rsidR="00000000" w:rsidDel="00000000" w:rsidP="00000000" w:rsidRDefault="00000000" w:rsidRPr="00000000" w14:paraId="00000002">
      <w:pPr>
        <w:pStyle w:val="Title"/>
        <w:rPr/>
      </w:pPr>
      <w:bookmarkStart w:colFirst="0" w:colLast="0" w:name="_edeyusfgl4b7" w:id="1"/>
      <w:bookmarkEnd w:id="1"/>
      <w:ins w:author="Maanas Siraj" w:id="0" w:date="2025-09-14T05:38:32Z">
        <w:r w:rsidDel="00000000" w:rsidR="00000000" w:rsidRPr="00000000">
          <w:rPr>
            <w:rtl w:val="0"/>
          </w:rPr>
          <w:t xml:space="preserve"> </w:t>
        </w:r>
      </w:ins>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 FAQ</w:t>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w:t>
      </w:r>
      <w:r w:rsidDel="00000000" w:rsidR="00000000" w:rsidRPr="00000000">
        <w:rPr>
          <w:rtl w:val="0"/>
        </w:rPr>
        <w:t xml:space="preserve">e purpose of this document is to capture Frequently asked technical questions</w:t>
      </w:r>
    </w:p>
    <w:p w:rsidR="00000000" w:rsidDel="00000000" w:rsidP="00000000" w:rsidRDefault="00000000" w:rsidRPr="00000000" w14:paraId="00000004">
      <w:pPr>
        <w:rPr/>
      </w:pPr>
      <w:r w:rsidDel="00000000" w:rsidR="00000000" w:rsidRPr="00000000">
        <w:rPr>
          <w:rtl w:val="0"/>
        </w:rPr>
        <w:t xml:space="preserve">Editing guidelines:</w:t>
      </w:r>
    </w:p>
    <w:p w:rsidR="00000000" w:rsidDel="00000000" w:rsidP="00000000" w:rsidRDefault="00000000" w:rsidRPr="00000000" w14:paraId="00000005">
      <w:pPr>
        <w:numPr>
          <w:ilvl w:val="0"/>
          <w:numId w:val="41"/>
        </w:numPr>
        <w:spacing w:after="0" w:afterAutospacing="0"/>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6">
      <w:pPr>
        <w:numPr>
          <w:ilvl w:val="0"/>
          <w:numId w:val="41"/>
        </w:numPr>
        <w:spacing w:after="0" w:afterAutospacing="0"/>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7">
      <w:pPr>
        <w:numPr>
          <w:ilvl w:val="0"/>
          <w:numId w:val="41"/>
        </w:numPr>
        <w:spacing w:after="0" w:afterAutospacing="0"/>
        <w:ind w:left="720" w:hanging="360"/>
        <w:rPr>
          <w:b w:val="1"/>
        </w:rPr>
      </w:pPr>
      <w:r w:rsidDel="00000000" w:rsidR="00000000" w:rsidRPr="00000000">
        <w:rPr>
          <w:b w:val="1"/>
          <w:rtl w:val="0"/>
        </w:rPr>
        <w:t xml:space="preserve">Don’t change the formatting in the Data document or add any visual “improvements” (make a copy for yourself first if you need to do it for whatever reason)</w:t>
      </w:r>
    </w:p>
    <w:p w:rsidR="00000000" w:rsidDel="00000000" w:rsidP="00000000" w:rsidRDefault="00000000" w:rsidRPr="00000000" w14:paraId="00000008">
      <w:pPr>
        <w:numPr>
          <w:ilvl w:val="0"/>
          <w:numId w:val="41"/>
        </w:numPr>
        <w:spacing w:after="0" w:afterAutospacing="0"/>
        <w:ind w:left="720" w:hanging="360"/>
        <w:rPr>
          <w:b w:val="1"/>
        </w:rPr>
      </w:pPr>
      <w:r w:rsidDel="00000000" w:rsidR="00000000" w:rsidRPr="00000000">
        <w:rPr>
          <w:b w:val="1"/>
          <w:rtl w:val="0"/>
        </w:rPr>
        <w:t xml:space="preserve">Don’t change the pages format (it should be “pageless”)</w:t>
      </w:r>
    </w:p>
    <w:p w:rsidR="00000000" w:rsidDel="00000000" w:rsidP="00000000" w:rsidRDefault="00000000" w:rsidRPr="00000000" w14:paraId="00000009">
      <w:pPr>
        <w:numPr>
          <w:ilvl w:val="0"/>
          <w:numId w:val="41"/>
        </w:numPr>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A">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B">
      <w:pPr>
        <w:pStyle w:val="Heading2"/>
        <w:rPr/>
      </w:pPr>
      <w:bookmarkStart w:colFirst="0" w:colLast="0" w:name="_rcxirqvb31xm" w:id="3"/>
      <w:bookmarkEnd w:id="3"/>
      <w:r w:rsidDel="00000000" w:rsidR="00000000" w:rsidRPr="00000000">
        <w:rPr>
          <w:rtl w:val="0"/>
        </w:rPr>
        <w:t xml:space="preserve">Course - </w:t>
      </w:r>
      <w:r w:rsidDel="00000000" w:rsidR="00000000" w:rsidRPr="00000000">
        <w:rPr>
          <w:rtl w:val="0"/>
        </w:rPr>
        <w:t xml:space="preserve">When does the course start</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The next cohort starts January 13th 2025. More info at </w:t>
      </w:r>
      <w:hyperlink r:id="rId7">
        <w:r w:rsidDel="00000000" w:rsidR="00000000" w:rsidRPr="00000000">
          <w:rPr>
            <w:color w:val="1155cc"/>
            <w:u w:val="single"/>
            <w:rtl w:val="0"/>
          </w:rPr>
          <w:t xml:space="preserve">DTC</w:t>
        </w:r>
      </w:hyperlink>
      <w:r w:rsidDel="00000000" w:rsidR="00000000" w:rsidRPr="00000000">
        <w:rPr>
          <w:rtl w:val="0"/>
        </w:rPr>
        <w:t xml:space="preserve">.</w:t>
      </w:r>
    </w:p>
    <w:p w:rsidR="00000000" w:rsidDel="00000000" w:rsidP="00000000" w:rsidRDefault="00000000" w:rsidRPr="00000000" w14:paraId="0000000D">
      <w:pPr>
        <w:numPr>
          <w:ilvl w:val="0"/>
          <w:numId w:val="63"/>
        </w:numPr>
        <w:spacing w:after="0" w:afterAutospacing="0"/>
        <w:ind w:left="720" w:hanging="360"/>
      </w:pPr>
      <w:r w:rsidDel="00000000" w:rsidR="00000000" w:rsidRPr="00000000">
        <w:rPr>
          <w:rtl w:val="0"/>
        </w:rPr>
        <w:t xml:space="preserve">Register before the course starts using this </w:t>
      </w:r>
      <w:hyperlink r:id="rId8">
        <w:r w:rsidDel="00000000" w:rsidR="00000000" w:rsidRPr="00000000">
          <w:rPr>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63"/>
        </w:numPr>
        <w:spacing w:after="0" w:lineRule="auto"/>
        <w:ind w:left="720" w:hanging="360"/>
      </w:pPr>
      <w:r w:rsidDel="00000000" w:rsidR="00000000" w:rsidRPr="00000000">
        <w:rPr>
          <w:rtl w:val="0"/>
        </w:rPr>
        <w:t xml:space="preserve">Joint the </w:t>
      </w:r>
      <w:hyperlink r:id="rId9">
        <w:r w:rsidDel="00000000" w:rsidR="00000000" w:rsidRPr="00000000">
          <w:rPr>
            <w:u w:val="single"/>
            <w:rtl w:val="0"/>
          </w:rPr>
          <w:t xml:space="preserve">course Telegram channel with announcements</w:t>
        </w:r>
      </w:hyperlink>
      <w:r w:rsidDel="00000000" w:rsidR="00000000" w:rsidRPr="00000000">
        <w:rPr>
          <w:rtl w:val="0"/>
        </w:rPr>
        <w:t xml:space="preserve">.</w:t>
      </w:r>
    </w:p>
    <w:p w:rsidR="00000000" w:rsidDel="00000000" w:rsidP="00000000" w:rsidRDefault="00000000" w:rsidRPr="00000000" w14:paraId="0000000F">
      <w:pPr>
        <w:numPr>
          <w:ilvl w:val="0"/>
          <w:numId w:val="63"/>
        </w:numPr>
        <w:ind w:left="720" w:hanging="360"/>
      </w:pPr>
      <w:r w:rsidDel="00000000" w:rsidR="00000000" w:rsidRPr="00000000">
        <w:rPr>
          <w:rtl w:val="0"/>
        </w:rPr>
        <w:t xml:space="preserve">Don’t forget to register in DataTalks.Club's Slack and join the channel.</w:t>
      </w:r>
    </w:p>
    <w:p w:rsidR="00000000" w:rsidDel="00000000" w:rsidP="00000000" w:rsidRDefault="00000000" w:rsidRPr="00000000" w14:paraId="00000010">
      <w:pPr>
        <w:pStyle w:val="Heading2"/>
        <w:spacing w:after="200" w:lineRule="auto"/>
        <w:rPr/>
      </w:pPr>
      <w:bookmarkStart w:colFirst="0" w:colLast="0" w:name="_60rxjxpq5cgw" w:id="4"/>
      <w:bookmarkEnd w:id="4"/>
      <w:r w:rsidDel="00000000" w:rsidR="00000000" w:rsidRPr="00000000">
        <w:rPr>
          <w:rtl w:val="0"/>
        </w:rPr>
        <w:t xml:space="preserve">Course - What are the prerequisites for this course?</w:t>
      </w:r>
    </w:p>
    <w:p w:rsidR="00000000" w:rsidDel="00000000" w:rsidP="00000000" w:rsidRDefault="00000000" w:rsidRPr="00000000" w14:paraId="00000011">
      <w:pPr>
        <w:rPr>
          <w:u w:val="single"/>
        </w:rPr>
      </w:pPr>
      <w:r w:rsidDel="00000000" w:rsidR="00000000" w:rsidRPr="00000000">
        <w:rPr>
          <w:rtl w:val="0"/>
        </w:rPr>
        <w:t xml:space="preserve">See DE zoomcamp 2025 pre-course </w:t>
      </w:r>
      <w:ins w:author="Osman Faizulla" w:id="1" w:date="2025-09-10T23:35:33Z">
        <w:r w:rsidDel="00000000" w:rsidR="00000000" w:rsidRPr="00000000">
          <w:rPr>
            <w:rtl w:val="0"/>
          </w:rPr>
          <w:t xml:space="preserve"> </w:t>
        </w:r>
      </w:ins>
      <w:del w:author="Osman Faizulla" w:id="1" w:date="2025-09-10T23:35:33Z">
        <w:r w:rsidDel="00000000" w:rsidR="00000000" w:rsidRPr="00000000">
          <w:rPr>
            <w:rtl w:val="0"/>
          </w:rPr>
          <w:delText xml:space="preserve">Q</w:delText>
        </w:r>
      </w:del>
      <w:r w:rsidDel="00000000" w:rsidR="00000000" w:rsidRPr="00000000">
        <w:rPr>
          <w:rtl w:val="0"/>
        </w:rPr>
        <w:t xml:space="preserve">&amp;A</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get the most out of this course, you should have:</w:t>
      </w:r>
    </w:p>
    <w:p w:rsidR="00000000" w:rsidDel="00000000" w:rsidP="00000000" w:rsidRDefault="00000000" w:rsidRPr="00000000" w14:paraId="00000013">
      <w:pPr>
        <w:numPr>
          <w:ilvl w:val="0"/>
          <w:numId w:val="72"/>
        </w:numPr>
        <w:spacing w:after="0" w:afterAutospacing="0"/>
        <w:ind w:left="720" w:hanging="360"/>
      </w:pPr>
      <w:r w:rsidDel="00000000" w:rsidR="00000000" w:rsidRPr="00000000">
        <w:rPr>
          <w:rtl w:val="0"/>
        </w:rPr>
        <w:t xml:space="preserve">Basic coding experience</w:t>
      </w:r>
    </w:p>
    <w:p w:rsidR="00000000" w:rsidDel="00000000" w:rsidP="00000000" w:rsidRDefault="00000000" w:rsidRPr="00000000" w14:paraId="00000014">
      <w:pPr>
        <w:numPr>
          <w:ilvl w:val="0"/>
          <w:numId w:val="72"/>
        </w:numPr>
        <w:spacing w:after="0" w:afterAutospacing="0" w:before="0" w:beforeAutospacing="0" w:lineRule="auto"/>
        <w:ind w:left="720" w:hanging="360"/>
      </w:pPr>
      <w:r w:rsidDel="00000000" w:rsidR="00000000" w:rsidRPr="00000000">
        <w:rPr>
          <w:rtl w:val="0"/>
        </w:rPr>
        <w:t xml:space="preserve">Familiarity with SQL</w:t>
      </w:r>
    </w:p>
    <w:p w:rsidR="00000000" w:rsidDel="00000000" w:rsidP="00000000" w:rsidRDefault="00000000" w:rsidRPr="00000000" w14:paraId="00000015">
      <w:pPr>
        <w:numPr>
          <w:ilvl w:val="0"/>
          <w:numId w:val="72"/>
        </w:numPr>
        <w:spacing w:before="0" w:beforeAutospacing="0" w:lineRule="auto"/>
        <w:ind w:left="720" w:hanging="360"/>
      </w:pPr>
      <w:r w:rsidDel="00000000" w:rsidR="00000000" w:rsidRPr="00000000">
        <w:rPr>
          <w:rtl w:val="0"/>
        </w:rPr>
        <w:t xml:space="preserve">Experience with Python (helpful but not required)</w:t>
      </w:r>
    </w:p>
    <w:p w:rsidR="00000000" w:rsidDel="00000000" w:rsidP="00000000" w:rsidRDefault="00000000" w:rsidRPr="00000000" w14:paraId="00000016">
      <w:pPr>
        <w:rPr/>
      </w:pPr>
      <w:r w:rsidDel="00000000" w:rsidR="00000000" w:rsidRPr="00000000">
        <w:rPr>
          <w:rtl w:val="0"/>
        </w:rPr>
        <w:t xml:space="preserve">No prior data engineering experience is necessary. See </w:t>
      </w:r>
      <w:hyperlink r:id="rId10">
        <w:r w:rsidDel="00000000" w:rsidR="00000000" w:rsidRPr="00000000">
          <w:rPr>
            <w:color w:val="1155cc"/>
            <w:u w:val="single"/>
            <w:rtl w:val="0"/>
          </w:rPr>
          <w:t xml:space="preserve">Readme on GitHub</w:t>
        </w:r>
      </w:hyperlink>
      <w:r w:rsidDel="00000000" w:rsidR="00000000" w:rsidRPr="00000000">
        <w:rPr>
          <w:rtl w:val="0"/>
        </w:rPr>
      </w:r>
    </w:p>
    <w:p w:rsidR="00000000" w:rsidDel="00000000" w:rsidP="00000000" w:rsidRDefault="00000000" w:rsidRPr="00000000" w14:paraId="00000017">
      <w:pPr>
        <w:pStyle w:val="Heading2"/>
        <w:rPr>
          <w:vertAlign w:val="superscript"/>
        </w:rPr>
      </w:pPr>
      <w:bookmarkStart w:colFirst="0" w:colLast="0" w:name="_hb94fchjggk2" w:id="5"/>
      <w:bookmarkEnd w:id="5"/>
      <w:r w:rsidDel="00000000" w:rsidR="00000000" w:rsidRPr="00000000">
        <w:rPr>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9">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A">
      <w:pPr>
        <w:pStyle w:val="Heading2"/>
        <w:rPr/>
      </w:pPr>
      <w:bookmarkStart w:colFirst="0" w:colLast="0" w:name="_1s6u3c9yf6om" w:id="6"/>
      <w:bookmarkEnd w:id="6"/>
      <w:r w:rsidDel="00000000" w:rsidR="00000000" w:rsidRPr="00000000">
        <w:rPr>
          <w:rtl w:val="0"/>
        </w:rPr>
        <w:t xml:space="preserve">Course - I have registered for the Data Engineering Bootcamp. When can I expect to receive the confirmation email?</w:t>
      </w:r>
    </w:p>
    <w:p w:rsidR="00000000" w:rsidDel="00000000" w:rsidP="00000000" w:rsidRDefault="00000000" w:rsidRPr="00000000" w14:paraId="0000001B">
      <w:pPr>
        <w:rPr/>
      </w:pPr>
      <w:r w:rsidDel="00000000" w:rsidR="00000000" w:rsidRPr="00000000">
        <w:rPr>
          <w:rtl w:val="0"/>
        </w:rPr>
        <w:t xml:space="preserve">You don't need it. You're accepted. You can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C">
      <w:pPr>
        <w:pStyle w:val="Heading2"/>
        <w:rPr/>
      </w:pPr>
      <w:bookmarkStart w:colFirst="0" w:colLast="0" w:name="_pp1m1gt2rfs8" w:id="7"/>
      <w:bookmarkEnd w:id="7"/>
      <w:r w:rsidDel="00000000" w:rsidR="00000000" w:rsidRPr="00000000">
        <w:rPr>
          <w:rtl w:val="0"/>
        </w:rPr>
        <w:t xml:space="preserve">Course - What can I do before the course starts?</w:t>
      </w:r>
    </w:p>
    <w:p w:rsidR="00000000" w:rsidDel="00000000" w:rsidP="00000000" w:rsidRDefault="00000000" w:rsidRPr="00000000" w14:paraId="0000001D">
      <w:pPr>
        <w:rPr/>
      </w:pPr>
      <w:r w:rsidDel="00000000" w:rsidR="00000000" w:rsidRPr="00000000">
        <w:rPr>
          <w:rtl w:val="0"/>
        </w:rPr>
        <w:t xml:space="preserve">Start by installing and setting up all the dependencies and requirements:</w:t>
      </w:r>
    </w:p>
    <w:p w:rsidR="00000000" w:rsidDel="00000000" w:rsidP="00000000" w:rsidRDefault="00000000" w:rsidRPr="00000000" w14:paraId="0000001E">
      <w:pPr>
        <w:numPr>
          <w:ilvl w:val="0"/>
          <w:numId w:val="124"/>
        </w:numPr>
        <w:spacing w:after="0" w:lineRule="auto"/>
        <w:ind w:left="720" w:hanging="360"/>
      </w:pPr>
      <w:r w:rsidDel="00000000" w:rsidR="00000000" w:rsidRPr="00000000">
        <w:rPr>
          <w:rtl w:val="0"/>
        </w:rPr>
        <w:t xml:space="preserve">Google cloud account                         </w:t>
      </w:r>
    </w:p>
    <w:p w:rsidR="00000000" w:rsidDel="00000000" w:rsidP="00000000" w:rsidRDefault="00000000" w:rsidRPr="00000000" w14:paraId="0000001F">
      <w:pPr>
        <w:numPr>
          <w:ilvl w:val="0"/>
          <w:numId w:val="124"/>
        </w:numPr>
        <w:spacing w:after="0" w:lineRule="auto"/>
        <w:ind w:left="720" w:hanging="360"/>
      </w:pPr>
      <w:r w:rsidDel="00000000" w:rsidR="00000000" w:rsidRPr="00000000">
        <w:rPr>
          <w:rtl w:val="0"/>
        </w:rPr>
        <w:t xml:space="preserve">Google Cloud SDK</w:t>
      </w:r>
    </w:p>
    <w:p w:rsidR="00000000" w:rsidDel="00000000" w:rsidP="00000000" w:rsidRDefault="00000000" w:rsidRPr="00000000" w14:paraId="00000020">
      <w:pPr>
        <w:numPr>
          <w:ilvl w:val="0"/>
          <w:numId w:val="124"/>
        </w:numPr>
        <w:spacing w:after="0" w:lineRule="auto"/>
        <w:ind w:left="720" w:hanging="360"/>
      </w:pPr>
      <w:r w:rsidDel="00000000" w:rsidR="00000000" w:rsidRPr="00000000">
        <w:rPr>
          <w:rtl w:val="0"/>
        </w:rPr>
        <w:t xml:space="preserve">Python 3 (installed with Anaconda)</w:t>
      </w:r>
    </w:p>
    <w:p w:rsidR="00000000" w:rsidDel="00000000" w:rsidP="00000000" w:rsidRDefault="00000000" w:rsidRPr="00000000" w14:paraId="00000021">
      <w:pPr>
        <w:numPr>
          <w:ilvl w:val="0"/>
          <w:numId w:val="124"/>
        </w:numPr>
        <w:spacing w:after="0" w:lineRule="auto"/>
        <w:ind w:left="720" w:hanging="360"/>
      </w:pPr>
      <w:r w:rsidDel="00000000" w:rsidR="00000000" w:rsidRPr="00000000">
        <w:rPr>
          <w:rtl w:val="0"/>
        </w:rPr>
        <w:t xml:space="preserve">Terraform</w:t>
      </w:r>
    </w:p>
    <w:p w:rsidR="00000000" w:rsidDel="00000000" w:rsidP="00000000" w:rsidRDefault="00000000" w:rsidRPr="00000000" w14:paraId="00000022">
      <w:pPr>
        <w:numPr>
          <w:ilvl w:val="0"/>
          <w:numId w:val="124"/>
        </w:numPr>
        <w:spacing w:after="0" w:lineRule="auto"/>
        <w:ind w:left="720" w:hanging="360"/>
      </w:pPr>
      <w:r w:rsidDel="00000000" w:rsidR="00000000" w:rsidRPr="00000000">
        <w:rPr>
          <w:rtl w:val="0"/>
        </w:rPr>
        <w:t xml:space="preserve">Git</w:t>
      </w:r>
    </w:p>
    <w:p w:rsidR="00000000" w:rsidDel="00000000" w:rsidP="00000000" w:rsidRDefault="00000000" w:rsidRPr="00000000" w14:paraId="00000023">
      <w:pPr>
        <w:spacing w:after="0" w:lineRule="auto"/>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pvlsdfiupcjk" w:id="8"/>
      <w:bookmarkEnd w:id="8"/>
      <w:r w:rsidDel="00000000" w:rsidR="00000000" w:rsidRPr="00000000">
        <w:rPr>
          <w:rtl w:val="0"/>
        </w:rPr>
        <w:t xml:space="preserve">Course - how many Zoomcamps in a year?</w:t>
      </w:r>
    </w:p>
    <w:p w:rsidR="00000000" w:rsidDel="00000000" w:rsidP="00000000" w:rsidRDefault="00000000" w:rsidRPr="00000000" w14:paraId="00000027">
      <w:pPr>
        <w:rPr/>
      </w:pPr>
      <w:r w:rsidDel="00000000" w:rsidR="00000000" w:rsidRPr="00000000">
        <w:rPr>
          <w:rtl w:val="0"/>
        </w:rPr>
        <w:t xml:space="preserve">There are multiple Zoomcamps in a year, as of 2025. More info at </w:t>
      </w:r>
      <w:hyperlink r:id="rId11">
        <w:r w:rsidDel="00000000" w:rsidR="00000000" w:rsidRPr="00000000">
          <w:rPr>
            <w:u w:val="single"/>
            <w:rtl w:val="0"/>
          </w:rPr>
          <w:t xml:space="preserve">DTC Article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t xml:space="preserve">However, they are five separate courses, estimated to be during these months:</w:t>
      </w:r>
    </w:p>
    <w:p w:rsidR="00000000" w:rsidDel="00000000" w:rsidP="00000000" w:rsidRDefault="00000000" w:rsidRPr="00000000" w14:paraId="00000029">
      <w:pPr>
        <w:numPr>
          <w:ilvl w:val="0"/>
          <w:numId w:val="73"/>
        </w:numPr>
        <w:spacing w:after="0" w:afterAutospacing="0"/>
        <w:ind w:left="720" w:hanging="360"/>
      </w:pPr>
      <w:r w:rsidDel="00000000" w:rsidR="00000000" w:rsidRPr="00000000">
        <w:rPr>
          <w:rtl w:val="0"/>
        </w:rPr>
        <w:t xml:space="preserve">Data-Engineering (Jan - Apr)</w:t>
      </w:r>
    </w:p>
    <w:p w:rsidR="00000000" w:rsidDel="00000000" w:rsidP="00000000" w:rsidRDefault="00000000" w:rsidRPr="00000000" w14:paraId="0000002A">
      <w:pPr>
        <w:numPr>
          <w:ilvl w:val="0"/>
          <w:numId w:val="73"/>
        </w:numPr>
        <w:spacing w:after="0" w:afterAutospacing="0"/>
        <w:ind w:left="720" w:hanging="360"/>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2B">
      <w:pPr>
        <w:numPr>
          <w:ilvl w:val="0"/>
          <w:numId w:val="73"/>
        </w:numPr>
        <w:spacing w:after="0" w:afterAutospacing="0"/>
        <w:ind w:left="720" w:hanging="360"/>
      </w:pPr>
      <w:r w:rsidDel="00000000" w:rsidR="00000000" w:rsidRPr="00000000">
        <w:rPr>
          <w:rtl w:val="0"/>
        </w:rPr>
        <w:t xml:space="preserve">MLOps (May - Aug)</w:t>
      </w:r>
    </w:p>
    <w:p w:rsidR="00000000" w:rsidDel="00000000" w:rsidP="00000000" w:rsidRDefault="00000000" w:rsidRPr="00000000" w14:paraId="0000002C">
      <w:pPr>
        <w:numPr>
          <w:ilvl w:val="0"/>
          <w:numId w:val="73"/>
        </w:numPr>
        <w:spacing w:after="0" w:afterAutospacing="0"/>
        <w:ind w:left="720" w:hanging="360"/>
      </w:pPr>
      <w:r w:rsidDel="00000000" w:rsidR="00000000" w:rsidRPr="00000000">
        <w:rPr>
          <w:rtl w:val="0"/>
        </w:rPr>
        <w:t xml:space="preserve">LLM (June - Sep)</w:t>
      </w:r>
    </w:p>
    <w:p w:rsidR="00000000" w:rsidDel="00000000" w:rsidP="00000000" w:rsidRDefault="00000000" w:rsidRPr="00000000" w14:paraId="0000002D">
      <w:pPr>
        <w:numPr>
          <w:ilvl w:val="0"/>
          <w:numId w:val="73"/>
        </w:numPr>
        <w:ind w:left="720" w:hanging="360"/>
      </w:pPr>
      <w:r w:rsidDel="00000000" w:rsidR="00000000" w:rsidRPr="00000000">
        <w:rPr>
          <w:rtl w:val="0"/>
        </w:rPr>
        <w:t xml:space="preserve">Machine Learning (Sep - Jan)  </w:t>
      </w:r>
    </w:p>
    <w:p w:rsidR="00000000" w:rsidDel="00000000" w:rsidP="00000000" w:rsidRDefault="00000000" w:rsidRPr="00000000" w14:paraId="0000002E">
      <w:pPr>
        <w:rPr/>
      </w:pPr>
      <w:r w:rsidDel="00000000" w:rsidR="00000000" w:rsidRPr="00000000">
        <w:rPr>
          <w:rtl w:val="0"/>
        </w:rPr>
        <w:t xml:space="preserve">There's only one Data-Engineering Zoomcamp “live” cohort per year, for the certification. Same as for the other Zoomcamps. </w:t>
      </w:r>
    </w:p>
    <w:p w:rsidR="00000000" w:rsidDel="00000000" w:rsidP="00000000" w:rsidRDefault="00000000" w:rsidRPr="00000000" w14:paraId="0000002F">
      <w:pPr>
        <w:rPr/>
      </w:pPr>
      <w:r w:rsidDel="00000000" w:rsidR="00000000" w:rsidRPr="00000000">
        <w:rPr>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evp60tm6167" w:id="9"/>
      <w:bookmarkEnd w:id="9"/>
      <w:r w:rsidDel="00000000" w:rsidR="00000000" w:rsidRPr="00000000">
        <w:rPr>
          <w:rtl w:val="0"/>
        </w:rPr>
        <w:t xml:space="preserve">Course - Is the current cohort going to be different from the previous cohort?</w:t>
      </w:r>
    </w:p>
    <w:p w:rsidR="00000000" w:rsidDel="00000000" w:rsidP="00000000" w:rsidRDefault="00000000" w:rsidRPr="00000000" w14:paraId="00000032">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2">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3">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 See Playlists on YouTube and </w:t>
      </w:r>
      <w:hyperlink r:id="rId14">
        <w:r w:rsidDel="00000000" w:rsidR="00000000" w:rsidRPr="00000000">
          <w:rPr>
            <w:color w:val="1155cc"/>
            <w:u w:val="single"/>
            <w:rtl w:val="0"/>
          </w:rPr>
          <w:t xml:space="preserve">cohorts folder in Github repo</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day2lv55xh8d" w:id="10"/>
      <w:bookmarkEnd w:id="10"/>
      <w:r w:rsidDel="00000000" w:rsidR="00000000" w:rsidRPr="00000000">
        <w:rPr>
          <w:rtl w:val="0"/>
        </w:rPr>
        <w:t xml:space="preserve">Course - Can I follow the course after it finishes?</w:t>
      </w:r>
    </w:p>
    <w:p w:rsidR="00000000" w:rsidDel="00000000" w:rsidP="00000000" w:rsidRDefault="00000000" w:rsidRPr="00000000" w14:paraId="00000036">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37">
      <w:pPr>
        <w:rPr/>
      </w:pPr>
      <w:r w:rsidDel="00000000" w:rsidR="00000000" w:rsidRPr="00000000">
        <w:rPr>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ceg7bh49jm7l" w:id="11"/>
      <w:bookmarkEnd w:id="11"/>
      <w:r w:rsidDel="00000000" w:rsidR="00000000" w:rsidRPr="00000000">
        <w:rPr>
          <w:rtl w:val="0"/>
        </w:rPr>
        <w:t xml:space="preserve">Course - Can I get support if I take the course in the self-paced mode?</w:t>
      </w:r>
    </w:p>
    <w:p w:rsidR="00000000" w:rsidDel="00000000" w:rsidP="00000000" w:rsidRDefault="00000000" w:rsidRPr="00000000" w14:paraId="0000003A">
      <w:pPr>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3B">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sz w:val="34"/>
          <w:szCs w:val="34"/>
        </w:rPr>
      </w:pPr>
      <w:bookmarkStart w:colFirst="0" w:colLast="0" w:name="_5t48iccn53i6" w:id="12"/>
      <w:bookmarkEnd w:id="12"/>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3E">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40">
      <w:pPr>
        <w:numPr>
          <w:ilvl w:val="0"/>
          <w:numId w:val="96"/>
        </w:numPr>
        <w:spacing w:after="0" w:afterAutospacing="0"/>
        <w:ind w:left="720" w:hanging="360"/>
        <w:rPr>
          <w:sz w:val="23"/>
          <w:szCs w:val="23"/>
        </w:rPr>
      </w:pPr>
      <w:hyperlink r:id="rId15">
        <w:r w:rsidDel="00000000" w:rsidR="00000000" w:rsidRPr="00000000">
          <w:rPr>
            <w:color w:val="1264a3"/>
            <w:sz w:val="23"/>
            <w:szCs w:val="23"/>
            <w:rtl w:val="0"/>
          </w:rPr>
          <w:t xml:space="preserve">Data Engineering </w:t>
        </w:r>
      </w:hyperlink>
      <w:hyperlink r:id="rId16">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41">
      <w:pPr>
        <w:numPr>
          <w:ilvl w:val="0"/>
          <w:numId w:val="96"/>
        </w:numPr>
        <w:spacing w:after="0" w:afterAutospacing="0"/>
        <w:ind w:left="720" w:hanging="360"/>
        <w:rPr>
          <w:color w:val="1264a3"/>
          <w:sz w:val="23"/>
          <w:szCs w:val="23"/>
        </w:rPr>
      </w:pPr>
      <w:hyperlink r:id="rId17">
        <w:r w:rsidDel="00000000" w:rsidR="00000000" w:rsidRPr="00000000">
          <w:rPr>
            <w:color w:val="1264a3"/>
            <w:sz w:val="23"/>
            <w:szCs w:val="23"/>
            <w:rtl w:val="0"/>
          </w:rPr>
          <w:t xml:space="preserve">Data Engineering </w:t>
        </w:r>
      </w:hyperlink>
      <w:hyperlink r:id="rId18">
        <w:r w:rsidDel="00000000" w:rsidR="00000000" w:rsidRPr="00000000">
          <w:rPr>
            <w:color w:val="1264a3"/>
            <w:sz w:val="23"/>
            <w:szCs w:val="23"/>
            <w:rtl w:val="0"/>
          </w:rPr>
          <w:t xml:space="preserve">Zoomcamp</w:t>
        </w:r>
      </w:hyperlink>
      <w:hyperlink r:id="rId19">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42">
      <w:pPr>
        <w:numPr>
          <w:ilvl w:val="0"/>
          <w:numId w:val="96"/>
        </w:numPr>
        <w:spacing w:after="0" w:afterAutospacing="0"/>
        <w:ind w:left="720" w:hanging="360"/>
        <w:rPr>
          <w:color w:val="1264a3"/>
          <w:sz w:val="23"/>
          <w:szCs w:val="23"/>
        </w:rPr>
      </w:pPr>
      <w:hyperlink r:id="rId20">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43">
      <w:pPr>
        <w:numPr>
          <w:ilvl w:val="0"/>
          <w:numId w:val="96"/>
        </w:numPr>
        <w:spacing w:after="0" w:afterAutospacing="0"/>
        <w:ind w:left="720" w:hanging="360"/>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44">
      <w:pPr>
        <w:numPr>
          <w:ilvl w:val="0"/>
          <w:numId w:val="96"/>
        </w:numPr>
        <w:spacing w:after="0" w:afterAutospacing="0"/>
        <w:ind w:left="720" w:hanging="360"/>
        <w:rPr>
          <w:sz w:val="23"/>
          <w:szCs w:val="23"/>
        </w:rPr>
      </w:pPr>
      <w:hyperlink r:id="rId21">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45">
      <w:pPr>
        <w:numPr>
          <w:ilvl w:val="0"/>
          <w:numId w:val="96"/>
        </w:numPr>
        <w:ind w:left="720" w:hanging="360"/>
        <w:rPr>
          <w:sz w:val="23"/>
          <w:szCs w:val="23"/>
        </w:rPr>
      </w:pPr>
      <w:hyperlink r:id="rId22">
        <w:r w:rsidDel="00000000" w:rsidR="00000000" w:rsidRPr="00000000">
          <w:rPr>
            <w:color w:val="1264a3"/>
            <w:sz w:val="23"/>
            <w:szCs w:val="23"/>
            <w:rtl w:val="0"/>
          </w:rPr>
          <w:t xml:space="preserve">DE Zoomcamp 2025 (Module 2 Kestra)</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00" w:lineRule="auto"/>
        <w:rPr/>
      </w:pPr>
      <w:bookmarkStart w:colFirst="0" w:colLast="0" w:name="_4of5b399rhtm" w:id="13"/>
      <w:bookmarkEnd w:id="13"/>
      <w:r w:rsidDel="00000000" w:rsidR="00000000" w:rsidRPr="00000000">
        <w:rPr>
          <w:rtl w:val="0"/>
        </w:rPr>
        <w:t xml:space="preserve">Course - ​​How many hours per week am I expected to spend on this  course?</w:t>
      </w:r>
    </w:p>
    <w:p w:rsidR="00000000" w:rsidDel="00000000" w:rsidP="00000000" w:rsidRDefault="00000000" w:rsidRPr="00000000" w14:paraId="00000048">
      <w:pPr>
        <w:rPr/>
      </w:pPr>
      <w:r w:rsidDel="00000000" w:rsidR="00000000" w:rsidRPr="00000000">
        <w:rPr>
          <w:rtl w:val="0"/>
        </w:rPr>
        <w:t xml:space="preserve">It depends on your background and previous experience with modules. It is expected to require about 5 - 15 hours per week. [</w:t>
      </w:r>
      <w:hyperlink r:id="rId23">
        <w:r w:rsidDel="00000000" w:rsidR="00000000" w:rsidRPr="00000000">
          <w:rPr>
            <w:u w:val="single"/>
            <w:rtl w:val="0"/>
          </w:rPr>
          <w:t xml:space="preserve">source1</w:t>
        </w:r>
      </w:hyperlink>
      <w:r w:rsidDel="00000000" w:rsidR="00000000" w:rsidRPr="00000000">
        <w:rPr>
          <w:rtl w:val="0"/>
        </w:rPr>
        <w:t xml:space="preserve">] [</w:t>
      </w:r>
      <w:hyperlink r:id="rId24">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You can also calculate it yourself using </w:t>
      </w:r>
      <w:hyperlink r:id="rId25">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4A">
      <w:pPr>
        <w:pStyle w:val="Heading2"/>
        <w:rPr/>
      </w:pPr>
      <w:bookmarkStart w:colFirst="0" w:colLast="0" w:name="_kc9hdawbfn7l" w:id="14"/>
      <w:bookmarkEnd w:id="14"/>
      <w:r w:rsidDel="00000000" w:rsidR="00000000" w:rsidRPr="00000000">
        <w:rPr>
          <w:rtl w:val="0"/>
        </w:rPr>
        <w:t xml:space="preserve">Office Hours - What is the video/zoom link to the stream for the “Office Hour” or workshop sessions? </w:t>
        <w:tab/>
      </w:r>
    </w:p>
    <w:p w:rsidR="00000000" w:rsidDel="00000000" w:rsidP="00000000" w:rsidRDefault="00000000" w:rsidRPr="00000000" w14:paraId="0000004B">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4C">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6">
        <w:r w:rsidDel="00000000" w:rsidR="00000000" w:rsidRPr="00000000">
          <w:rPr>
            <w:color w:val="1155cc"/>
            <w:u w:val="single"/>
            <w:rtl w:val="0"/>
          </w:rPr>
          <w:t xml:space="preserve">Telegram</w:t>
        </w:r>
      </w:hyperlink>
      <w:r w:rsidDel="00000000" w:rsidR="00000000" w:rsidRPr="00000000">
        <w:rPr>
          <w:rtl w:val="0"/>
        </w:rPr>
        <w:t xml:space="preserve"> &amp; </w:t>
      </w:r>
      <w:hyperlink r:id="rId27">
        <w:r w:rsidDel="00000000" w:rsidR="00000000" w:rsidRPr="00000000">
          <w:rPr>
            <w:color w:val="1155cc"/>
            <w:u w:val="single"/>
            <w:rtl w:val="0"/>
          </w:rPr>
          <w:t xml:space="preserve">Slack</w:t>
        </w:r>
      </w:hyperlink>
      <w:r w:rsidDel="00000000" w:rsidR="00000000" w:rsidRPr="00000000">
        <w:rPr>
          <w:rtl w:val="0"/>
        </w:rPr>
        <w:t xml:space="preserve"> and is in </w:t>
      </w:r>
      <w:hyperlink r:id="rId28">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29">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4E">
      <w:pPr>
        <w:pStyle w:val="Heading2"/>
        <w:rPr/>
      </w:pPr>
      <w:bookmarkStart w:colFirst="0" w:colLast="0" w:name="_4st6c415fs9y" w:id="15"/>
      <w:bookmarkEnd w:id="15"/>
      <w:r w:rsidDel="00000000" w:rsidR="00000000" w:rsidRPr="00000000">
        <w:rPr>
          <w:rtl w:val="0"/>
        </w:rPr>
        <w:t xml:space="preserve">Office Hours - I can’t attend the “Office hours” / workshop, will it be recorded?</w:t>
      </w:r>
    </w:p>
    <w:p w:rsidR="00000000" w:rsidDel="00000000" w:rsidP="00000000" w:rsidRDefault="00000000" w:rsidRPr="00000000" w14:paraId="0000004F">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50">
      <w:pPr>
        <w:pStyle w:val="Heading1"/>
        <w:rPr/>
      </w:pPr>
      <w:bookmarkStart w:colFirst="0" w:colLast="0" w:name="_tqavxaa75drq" w:id="16"/>
      <w:bookmarkEnd w:id="16"/>
      <w:r w:rsidDel="00000000" w:rsidR="00000000" w:rsidRPr="00000000">
        <w:rPr>
          <w:rtl w:val="0"/>
        </w:rPr>
        <w:t xml:space="preserve">Course Management Platform for Homeworks, Project and Certificate</w:t>
      </w:r>
    </w:p>
    <w:p w:rsidR="00000000" w:rsidDel="00000000" w:rsidP="00000000" w:rsidRDefault="00000000" w:rsidRPr="00000000" w14:paraId="00000051">
      <w:pPr>
        <w:pStyle w:val="Heading2"/>
        <w:rPr/>
      </w:pPr>
      <w:bookmarkStart w:colFirst="0" w:colLast="0" w:name="_hmfyqs6iep3r" w:id="17"/>
      <w:bookmarkEnd w:id="17"/>
      <w:r w:rsidDel="00000000" w:rsidR="00000000" w:rsidRPr="00000000">
        <w:rPr>
          <w:rtl w:val="0"/>
        </w:rPr>
        <w:t xml:space="preserve">Edit Course Profile. </w:t>
      </w:r>
    </w:p>
    <w:p w:rsidR="00000000" w:rsidDel="00000000" w:rsidP="00000000" w:rsidRDefault="00000000" w:rsidRPr="00000000" w14:paraId="00000052">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light green.</w:t>
      </w:r>
    </w:p>
    <w:p w:rsidR="00000000" w:rsidDel="00000000" w:rsidP="00000000" w:rsidRDefault="00000000" w:rsidRPr="00000000" w14:paraId="00000053">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0054">
      <w:pPr>
        <w:rPr/>
      </w:pPr>
      <w:r w:rsidDel="00000000" w:rsidR="00000000" w:rsidRPr="00000000">
        <w:rPr>
          <w:highlight w:val="white"/>
          <w:rtl w:val="0"/>
        </w:rPr>
        <w:t xml:space="preserve">The "Display on Leaderboard" option indicates whether you want your name to be listed on the course leaderboard.</w:t>
      </w:r>
      <w:r w:rsidDel="00000000" w:rsidR="00000000" w:rsidRPr="00000000">
        <w:rPr>
          <w:rtl w:val="0"/>
        </w:rPr>
      </w:r>
    </w:p>
    <w:p w:rsidR="00000000" w:rsidDel="00000000" w:rsidP="00000000" w:rsidRDefault="00000000" w:rsidRPr="00000000" w14:paraId="00000055">
      <w:pPr>
        <w:pStyle w:val="Heading2"/>
        <w:rPr/>
      </w:pPr>
      <w:bookmarkStart w:colFirst="0" w:colLast="0" w:name="_2ycndn724x14" w:id="18"/>
      <w:bookmarkEnd w:id="18"/>
      <w:r w:rsidDel="00000000" w:rsidR="00000000" w:rsidRPr="00000000">
        <w:rPr>
          <w:rtl w:val="0"/>
        </w:rPr>
        <w:t xml:space="preserve">Certificate - Do I need to do the homeworks to get the certificate? </w:t>
      </w:r>
    </w:p>
    <w:p w:rsidR="00000000" w:rsidDel="00000000" w:rsidP="00000000" w:rsidRDefault="00000000" w:rsidRPr="00000000" w14:paraId="00000056">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57">
      <w:pPr>
        <w:pStyle w:val="Heading2"/>
        <w:spacing w:after="200" w:lineRule="auto"/>
        <w:rPr>
          <w:sz w:val="24"/>
          <w:szCs w:val="24"/>
        </w:rPr>
      </w:pPr>
      <w:bookmarkStart w:colFirst="0" w:colLast="0" w:name="_tc7nqnk7c5w9" w:id="19"/>
      <w:bookmarkEnd w:id="19"/>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sz w:val="24"/>
          <w:szCs w:val="24"/>
        </w:rPr>
      </w:pPr>
      <w:bookmarkStart w:colFirst="0" w:colLast="0" w:name="_eulaaaw3ogko" w:id="20"/>
      <w:bookmarkEnd w:id="20"/>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2025 deadlines will be announced on </w:t>
      </w:r>
      <w:hyperlink r:id="rId30">
        <w:r w:rsidDel="00000000" w:rsidR="00000000" w:rsidRPr="00000000">
          <w:rPr>
            <w:color w:val="1155cc"/>
            <w:u w:val="single"/>
            <w:rtl w:val="0"/>
          </w:rPr>
          <w:t xml:space="preserve">https://courses.datatalks.club/de-zoomcamp-2025/</w:t>
        </w:r>
      </w:hyperlink>
      <w:r w:rsidDel="00000000" w:rsidR="00000000" w:rsidRPr="00000000">
        <w:rPr>
          <w:rtl w:val="0"/>
        </w:rPr>
        <w:t xml:space="preserve"> and in </w:t>
      </w:r>
      <w:hyperlink r:id="rId31">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can find the 2024 deadlines here: </w:t>
      </w:r>
      <w:hyperlink r:id="rId32">
        <w:r w:rsidDel="00000000" w:rsidR="00000000" w:rsidRPr="00000000">
          <w:rPr>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5E">
      <w:pPr>
        <w:pStyle w:val="Heading2"/>
        <w:rPr/>
      </w:pPr>
      <w:bookmarkStart w:colFirst="0" w:colLast="0" w:name="_cn8jrcdr40xl" w:id="21"/>
      <w:bookmarkEnd w:id="21"/>
      <w:r w:rsidDel="00000000" w:rsidR="00000000" w:rsidRPr="00000000">
        <w:rPr>
          <w:rtl w:val="0"/>
        </w:rPr>
        <w:t xml:space="preserve">Homework - Are late submissions of homework allowed?</w:t>
      </w:r>
    </w:p>
    <w:p w:rsidR="00000000" w:rsidDel="00000000" w:rsidP="00000000" w:rsidRDefault="00000000" w:rsidRPr="00000000" w14:paraId="0000005F">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60">
      <w:pPr>
        <w:rPr/>
      </w:pPr>
      <w:r w:rsidDel="00000000" w:rsidR="00000000" w:rsidRPr="00000000">
        <w:rPr>
          <w:rtl w:val="0"/>
        </w:rPr>
        <w:t xml:space="preserve">Older news:[</w:t>
      </w:r>
      <w:hyperlink r:id="rId33">
        <w:r w:rsidDel="00000000" w:rsidR="00000000" w:rsidRPr="00000000">
          <w:rPr>
            <w:u w:val="single"/>
            <w:rtl w:val="0"/>
          </w:rPr>
          <w:t xml:space="preserve">source1</w:t>
        </w:r>
      </w:hyperlink>
      <w:r w:rsidDel="00000000" w:rsidR="00000000" w:rsidRPr="00000000">
        <w:rPr>
          <w:rtl w:val="0"/>
        </w:rPr>
        <w:t xml:space="preserve">] [</w:t>
      </w:r>
      <w:hyperlink r:id="rId34">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61">
      <w:pPr>
        <w:pStyle w:val="Heading2"/>
        <w:rPr/>
      </w:pPr>
      <w:bookmarkStart w:colFirst="0" w:colLast="0" w:name="_wisrnvulr16z" w:id="22"/>
      <w:bookmarkEnd w:id="22"/>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5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63">
      <w:pPr>
        <w:rPr/>
      </w:pPr>
      <w:r w:rsidDel="00000000" w:rsidR="00000000" w:rsidRPr="00000000">
        <w:rPr>
          <w:rtl w:val="0"/>
        </w:rPr>
        <w:t xml:space="preserve">In long, your repository or any other location you have your code where a reasonable person would look at it and think yes, you went through the week and exercises. Think of it like a portfolio you could present to an employer.</w:t>
      </w:r>
    </w:p>
    <w:p w:rsidR="00000000" w:rsidDel="00000000" w:rsidP="00000000" w:rsidRDefault="00000000" w:rsidRPr="00000000" w14:paraId="00000064">
      <w:pPr>
        <w:pStyle w:val="Heading2"/>
        <w:spacing w:after="200" w:lineRule="auto"/>
        <w:rPr>
          <w:sz w:val="34"/>
          <w:szCs w:val="34"/>
        </w:rPr>
      </w:pPr>
      <w:bookmarkStart w:colFirst="0" w:colLast="0" w:name="_wvej32jjvsbj" w:id="23"/>
      <w:bookmarkEnd w:id="23"/>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65">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w:t>
      </w:r>
      <w:hyperlink r:id="rId36">
        <w:r w:rsidDel="00000000" w:rsidR="00000000" w:rsidRPr="00000000">
          <w:rPr>
            <w:color w:val="1155cc"/>
            <w:u w:val="single"/>
            <w:rtl w:val="0"/>
          </w:rPr>
          <w:t xml:space="preserve">leaderboard</w:t>
        </w:r>
      </w:hyperlink>
      <w:r w:rsidDel="00000000" w:rsidR="00000000" w:rsidRPr="00000000">
        <w:rPr>
          <w:rtl w:val="0"/>
        </w:rPr>
        <w:t xml:space="preserve"> you will find the sum of all points you’ve earned - points for Homeworks, FAQs and Learning in Public. If homework is clear,(</w:t>
      </w:r>
      <w:hyperlink r:id="rId37">
        <w:r w:rsidDel="00000000" w:rsidR="00000000" w:rsidRPr="00000000">
          <w:rPr>
            <w:u w:val="single"/>
            <w:rtl w:val="0"/>
          </w:rPr>
          <w:t xml:space="preserve">https://datatalks-club.slack.com/archives/C01FABYF2RG/p1706846846359379?</w:t>
        </w:r>
      </w:hyperlink>
      <w:hyperlink r:id="rId38">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66">
      <w:pPr>
        <w:numPr>
          <w:ilvl w:val="0"/>
          <w:numId w:val="38"/>
        </w:numPr>
        <w:ind w:left="720" w:hanging="360"/>
      </w:pPr>
      <w:r w:rsidDel="00000000" w:rsidR="00000000" w:rsidRPr="00000000">
        <w:rPr>
          <w:rtl w:val="0"/>
        </w:rPr>
        <w:t xml:space="preserve">You get maximum 1 point for the FAQ Contribution in the respective week</w:t>
      </w:r>
    </w:p>
    <w:p w:rsidR="00000000" w:rsidDel="00000000" w:rsidP="00000000" w:rsidRDefault="00000000" w:rsidRPr="00000000" w14:paraId="00000067">
      <w:pPr>
        <w:rPr/>
      </w:pPr>
      <w:hyperlink r:id="rId39">
        <w:r w:rsidDel="00000000" w:rsidR="00000000" w:rsidRPr="00000000">
          <w:rPr>
            <w:rtl w:val="0"/>
          </w:rPr>
          <w:t xml:space="preserve"> For each learning in a public link you get one point, so you can get maximum 7 points.</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Check this Video: </w:t>
      </w:r>
      <w:hyperlink r:id="rId40">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6A">
      <w:pPr>
        <w:pStyle w:val="Heading2"/>
        <w:spacing w:after="200" w:lineRule="auto"/>
        <w:rPr>
          <w:sz w:val="34"/>
          <w:szCs w:val="34"/>
        </w:rPr>
      </w:pPr>
      <w:bookmarkStart w:colFirst="0" w:colLast="0" w:name="_naukgwju1z8z" w:id="24"/>
      <w:bookmarkEnd w:id="24"/>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6B">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Go to your profile:  →  </w:t>
      </w:r>
    </w:p>
    <w:p w:rsidR="00000000" w:rsidDel="00000000" w:rsidP="00000000" w:rsidRDefault="00000000" w:rsidRPr="00000000" w14:paraId="0000006D">
      <w:pPr>
        <w:rPr/>
      </w:pPr>
      <w:r w:rsidDel="00000000" w:rsidR="00000000" w:rsidRPr="00000000">
        <w:rPr>
          <w:rtl w:val="0"/>
        </w:rPr>
        <w:t xml:space="preserve">2025: </w:t>
      </w:r>
      <w:hyperlink r:id="rId41">
        <w:r w:rsidDel="00000000" w:rsidR="00000000" w:rsidRPr="00000000">
          <w:rPr>
            <w:color w:val="1155cc"/>
            <w:u w:val="single"/>
            <w:rtl w:val="0"/>
          </w:rPr>
          <w:t xml:space="preserve">https://courses.datatalks.club/de-zoomcamp-2025/enrollment</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2024: </w:t>
      </w:r>
      <w:hyperlink r:id="rId42">
        <w:r w:rsidDel="00000000" w:rsidR="00000000" w:rsidRPr="00000000">
          <w:rPr>
            <w:color w:val="1155cc"/>
            <w:u w:val="single"/>
            <w:rtl w:val="0"/>
          </w:rPr>
          <w:t xml:space="preserve">https://courses.datatalks.club/de-zoomcamp-2024/enrollment </w:t>
        </w:r>
      </w:hyperlink>
      <w:r w:rsidDel="00000000" w:rsidR="00000000" w:rsidRPr="00000000">
        <w:rPr>
          <w:rtl w:val="0"/>
        </w:rPr>
        <w:br w:type="textWrapping"/>
        <w:br w:type="textWrapping"/>
        <w:t xml:space="preserve">Log in -&gt; your display name is here, you can also change it should you wish. Make sure your Certificate name is correct, this name will later be printed on your certificate!!!</w:t>
      </w:r>
    </w:p>
    <w:p w:rsidR="00000000" w:rsidDel="00000000" w:rsidP="00000000" w:rsidRDefault="00000000" w:rsidRPr="00000000" w14:paraId="0000006F">
      <w:pPr>
        <w:rPr/>
      </w:pPr>
      <w:r w:rsidDel="00000000" w:rsidR="00000000" w:rsidRPr="00000000">
        <w:rPr>
          <w:i w:val="1"/>
        </w:rPr>
        <w:drawing>
          <wp:inline distB="114300" distT="114300" distL="114300" distR="114300">
            <wp:extent cx="4201452" cy="1624989"/>
            <wp:effectExtent b="0" l="0" r="0" t="0"/>
            <wp:docPr id="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200" w:lineRule="auto"/>
        <w:rPr/>
      </w:pPr>
      <w:bookmarkStart w:colFirst="0" w:colLast="0" w:name="_pr7qibpabrwk" w:id="25"/>
      <w:bookmarkEnd w:id="25"/>
      <w:r w:rsidDel="00000000" w:rsidR="00000000" w:rsidRPr="00000000">
        <w:rPr>
          <w:rtl w:val="0"/>
        </w:rPr>
        <w:t xml:space="preserve">Environment - Is Python 3.9 still the recommended version to use in 2024?</w:t>
      </w:r>
    </w:p>
    <w:p w:rsidR="00000000" w:rsidDel="00000000" w:rsidP="00000000" w:rsidRDefault="00000000" w:rsidRPr="00000000" w14:paraId="00000071">
      <w:pPr>
        <w:rPr/>
      </w:pPr>
      <w:r w:rsidDel="00000000" w:rsidR="00000000" w:rsidRPr="00000000">
        <w:rPr>
          <w:rtl w:val="0"/>
        </w:rPr>
        <w:t xml:space="preserve">Yes, for simplicity (of troubleshooting against the recorded videos) and stability. [</w:t>
      </w:r>
      <w:hyperlink r:id="rId44">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But Python 3.10 and 3.11 should work fine.</w:t>
      </w:r>
    </w:p>
    <w:p w:rsidR="00000000" w:rsidDel="00000000" w:rsidP="00000000" w:rsidRDefault="00000000" w:rsidRPr="00000000" w14:paraId="00000073">
      <w:pPr>
        <w:pStyle w:val="Heading2"/>
        <w:keepNext w:val="0"/>
        <w:keepLines w:val="0"/>
        <w:spacing w:after="80" w:lineRule="auto"/>
        <w:rPr>
          <w:sz w:val="34"/>
          <w:szCs w:val="34"/>
        </w:rPr>
      </w:pPr>
      <w:bookmarkStart w:colFirst="0" w:colLast="0" w:name="_1asr16h4tamg" w:id="26"/>
      <w:bookmarkEnd w:id="26"/>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74">
      <w:pPr>
        <w:spacing w:after="240" w:before="240" w:lineRule="auto"/>
        <w:rPr/>
      </w:pPr>
      <w:r w:rsidDel="00000000" w:rsidR="00000000" w:rsidRPr="00000000">
        <w:rPr>
          <w:rtl w:val="0"/>
        </w:rPr>
        <w:t xml:space="preserve">You can set it up on your laptop or PC if you prefer to work locally from your laptop or PC.</w:t>
      </w:r>
    </w:p>
    <w:p w:rsidR="00000000" w:rsidDel="00000000" w:rsidP="00000000" w:rsidRDefault="00000000" w:rsidRPr="00000000" w14:paraId="00000075">
      <w:pPr>
        <w:spacing w:after="240" w:before="240" w:lineRule="auto"/>
        <w:rPr/>
      </w:pPr>
      <w:r w:rsidDel="00000000" w:rsidR="00000000" w:rsidRPr="00000000">
        <w:rPr>
          <w:rtl w:val="0"/>
        </w:rPr>
        <w:t xml:space="preserve">You might face some challenges, especially for Windows users.</w:t>
      </w:r>
    </w:p>
    <w:p w:rsidR="00000000" w:rsidDel="00000000" w:rsidP="00000000" w:rsidRDefault="00000000" w:rsidRPr="00000000" w14:paraId="00000076">
      <w:pPr>
        <w:spacing w:after="240" w:before="240" w:lineRule="auto"/>
        <w:rPr/>
      </w:pPr>
      <w:r w:rsidDel="00000000" w:rsidR="00000000" w:rsidRPr="00000000">
        <w:rPr>
          <w:rtl w:val="0"/>
        </w:rPr>
        <w:t xml:space="preserve">If you prefer to work on the local machine, you may start with the week 1 Introduction to Docker and follow through.</w:t>
      </w:r>
    </w:p>
    <w:p w:rsidR="00000000" w:rsidDel="00000000" w:rsidP="00000000" w:rsidRDefault="00000000" w:rsidRPr="00000000" w14:paraId="00000077">
      <w:pPr>
        <w:spacing w:after="240" w:before="240" w:lineRule="auto"/>
        <w:rPr/>
      </w:pPr>
      <w:r w:rsidDel="00000000" w:rsidR="00000000" w:rsidRPr="00000000">
        <w:rPr>
          <w:rtl w:val="0"/>
        </w:rPr>
        <w:t xml:space="preserve">However, if you prefer to set up a virtual machine, you may start with these first:</w:t>
      </w:r>
    </w:p>
    <w:p w:rsidR="00000000" w:rsidDel="00000000" w:rsidP="00000000" w:rsidRDefault="00000000" w:rsidRPr="00000000" w14:paraId="00000078">
      <w:pPr>
        <w:numPr>
          <w:ilvl w:val="0"/>
          <w:numId w:val="117"/>
        </w:numPr>
        <w:spacing w:after="240" w:before="240" w:lineRule="auto"/>
        <w:ind w:left="720" w:hanging="360"/>
      </w:pPr>
      <w:r w:rsidDel="00000000" w:rsidR="00000000" w:rsidRPr="00000000">
        <w:rPr>
          <w:rtl w:val="0"/>
        </w:rPr>
        <w:t xml:space="preserve">Using GitHub Codespaces</w:t>
      </w:r>
      <w:r w:rsidDel="00000000" w:rsidR="00000000" w:rsidRPr="00000000">
        <w:rPr>
          <w:rtl w:val="0"/>
        </w:rPr>
      </w:r>
    </w:p>
    <w:p w:rsidR="00000000" w:rsidDel="00000000" w:rsidP="00000000" w:rsidRDefault="00000000" w:rsidRPr="00000000" w14:paraId="00000079">
      <w:pPr>
        <w:numPr>
          <w:ilvl w:val="0"/>
          <w:numId w:val="117"/>
        </w:numPr>
        <w:spacing w:after="240" w:before="240" w:lineRule="auto"/>
        <w:ind w:left="720" w:hanging="360"/>
      </w:pPr>
      <w:hyperlink r:id="rId45">
        <w:r w:rsidDel="00000000" w:rsidR="00000000" w:rsidRPr="00000000">
          <w:rPr>
            <w:u w:val="single"/>
            <w:rtl w:val="0"/>
          </w:rPr>
          <w:t xml:space="preserve">Setting up the environment on a cloud VM</w:t>
        </w:r>
      </w:hyperlink>
      <w:r w:rsidDel="00000000" w:rsidR="00000000" w:rsidRPr="00000000">
        <w:rPr>
          <w:u w:val="single"/>
          <w:rtl w:val="0"/>
        </w:rPr>
        <w:t xml:space="preserve"> codespace </w:t>
      </w:r>
    </w:p>
    <w:p w:rsidR="00000000" w:rsidDel="00000000" w:rsidP="00000000" w:rsidRDefault="00000000" w:rsidRPr="00000000" w14:paraId="0000007A">
      <w:pPr>
        <w:spacing w:after="240" w:before="240" w:lineRule="auto"/>
        <w:rPr/>
      </w:pPr>
      <w:r w:rsidDel="00000000" w:rsidR="00000000" w:rsidRPr="00000000">
        <w:rPr>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7B">
      <w:pPr>
        <w:pStyle w:val="Heading2"/>
        <w:keepNext w:val="0"/>
        <w:keepLines w:val="0"/>
        <w:spacing w:after="80" w:lineRule="auto"/>
        <w:rPr/>
      </w:pPr>
      <w:bookmarkStart w:colFirst="0" w:colLast="0" w:name="_tsnj8jwdgj0c" w:id="27"/>
      <w:bookmarkEnd w:id="27"/>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GitHub Codespaces offers you computing Linux resources with many pre-installed tools (Docker, Docker Compose, Python).</w:t>
      </w:r>
    </w:p>
    <w:p w:rsidR="00000000" w:rsidDel="00000000" w:rsidP="00000000" w:rsidRDefault="00000000" w:rsidRPr="00000000" w14:paraId="0000007D">
      <w:pPr>
        <w:spacing w:after="240" w:before="240" w:lineRule="auto"/>
        <w:rPr/>
      </w:pPr>
      <w:r w:rsidDel="00000000" w:rsidR="00000000" w:rsidRPr="00000000">
        <w:rPr>
          <w:rtl w:val="0"/>
        </w:rPr>
        <w:t xml:space="preserve">You can also open any GitHub repository in a GitHub Codespace.</w:t>
        <w:tab/>
        <w:tab/>
      </w:r>
    </w:p>
    <w:p w:rsidR="00000000" w:rsidDel="00000000" w:rsidP="00000000" w:rsidRDefault="00000000" w:rsidRPr="00000000" w14:paraId="0000007E">
      <w:pPr>
        <w:pStyle w:val="Heading2"/>
        <w:keepNext w:val="0"/>
        <w:keepLines w:val="0"/>
        <w:spacing w:after="80" w:lineRule="auto"/>
        <w:rPr>
          <w:sz w:val="34"/>
          <w:szCs w:val="34"/>
        </w:rPr>
      </w:pPr>
      <w:bookmarkStart w:colFirst="0" w:colLast="0" w:name="_iuh2ecbt5yme" w:id="28"/>
      <w:bookmarkEnd w:id="28"/>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7F">
      <w:pPr>
        <w:spacing w:after="240" w:before="240" w:lineRule="auto"/>
        <w:rPr/>
      </w:pPr>
      <w:r w:rsidDel="00000000" w:rsidR="00000000" w:rsidRPr="00000000">
        <w:rPr>
          <w:rtl w:val="0"/>
        </w:rPr>
        <w:t xml:space="preserve">It's up to you which platform and environment you use for the course.</w:t>
      </w:r>
    </w:p>
    <w:p w:rsidR="00000000" w:rsidDel="00000000" w:rsidP="00000000" w:rsidRDefault="00000000" w:rsidRPr="00000000" w14:paraId="00000080">
      <w:pPr>
        <w:spacing w:after="240" w:before="240" w:lineRule="auto"/>
        <w:rPr/>
      </w:pPr>
      <w:r w:rsidDel="00000000" w:rsidR="00000000" w:rsidRPr="00000000">
        <w:rPr>
          <w:rtl w:val="0"/>
        </w:rPr>
        <w:t xml:space="preserve">Github codespaces or GCP VM are just possible options, but you can do the entire course from your laptop.</w:t>
      </w:r>
    </w:p>
    <w:p w:rsidR="00000000" w:rsidDel="00000000" w:rsidP="00000000" w:rsidRDefault="00000000" w:rsidRPr="00000000" w14:paraId="00000081">
      <w:pPr>
        <w:pStyle w:val="Heading2"/>
        <w:keepNext w:val="0"/>
        <w:keepLines w:val="0"/>
        <w:spacing w:after="80" w:lineRule="auto"/>
        <w:rPr/>
      </w:pPr>
      <w:bookmarkStart w:colFirst="0" w:colLast="0" w:name="_a3h59inj1sgv" w:id="29"/>
      <w:bookmarkEnd w:id="29"/>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Choose the approach that aligns the most with your idea for the end project</w:t>
      </w:r>
    </w:p>
    <w:p w:rsidR="00000000" w:rsidDel="00000000" w:rsidP="00000000" w:rsidRDefault="00000000" w:rsidRPr="00000000" w14:paraId="00000083">
      <w:pPr>
        <w:spacing w:after="240" w:before="240" w:lineRule="auto"/>
        <w:rPr/>
      </w:pPr>
      <w:r w:rsidDel="00000000" w:rsidR="00000000" w:rsidRPr="00000000">
        <w:rPr>
          <w:rtl w:val="0"/>
        </w:rPr>
        <w:t xml:space="preserve">One of those should suffice. However, BigQuery, which is part of GCP, will be used, so learning that is probably a better option. Or you can set up a local environment for most of this course.</w:t>
      </w:r>
    </w:p>
    <w:p w:rsidR="00000000" w:rsidDel="00000000" w:rsidP="00000000" w:rsidRDefault="00000000" w:rsidRPr="00000000" w14:paraId="00000084">
      <w:pPr>
        <w:pStyle w:val="Heading2"/>
        <w:keepNext w:val="0"/>
        <w:keepLines w:val="0"/>
        <w:spacing w:after="80" w:lineRule="auto"/>
        <w:rPr/>
      </w:pPr>
      <w:bookmarkStart w:colFirst="0" w:colLast="0" w:name="_8qw77jufl06t" w:id="30"/>
      <w:bookmarkEnd w:id="30"/>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85">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86">
      <w:pPr>
        <w:rPr/>
      </w:pPr>
      <w:r w:rsidDel="00000000" w:rsidR="00000000" w:rsidRPr="00000000">
        <w:rPr>
          <w:rtl w:val="0"/>
        </w:rPr>
        <w:t xml:space="preserve">1. To open Run command window, you can either: </w:t>
      </w:r>
    </w:p>
    <w:p w:rsidR="00000000" w:rsidDel="00000000" w:rsidP="00000000" w:rsidRDefault="00000000" w:rsidRPr="00000000" w14:paraId="00000087">
      <w:pPr>
        <w:rPr/>
      </w:pPr>
      <w:r w:rsidDel="00000000" w:rsidR="00000000" w:rsidRPr="00000000">
        <w:rPr>
          <w:rtl w:val="0"/>
        </w:rPr>
        <w:t xml:space="preserve">(1-1) Use the shortcut keys: 'Windows + R', or </w:t>
      </w:r>
    </w:p>
    <w:p w:rsidR="00000000" w:rsidDel="00000000" w:rsidP="00000000" w:rsidRDefault="00000000" w:rsidRPr="00000000" w14:paraId="00000088">
      <w:pPr>
        <w:rPr/>
      </w:pPr>
      <w:r w:rsidDel="00000000" w:rsidR="00000000" w:rsidRPr="00000000">
        <w:rPr>
          <w:rtl w:val="0"/>
        </w:rPr>
        <w:t xml:space="preserve">(1-2) Right Click "Start", and click "Run" to open. </w:t>
      </w:r>
    </w:p>
    <w:p w:rsidR="00000000" w:rsidDel="00000000" w:rsidP="00000000" w:rsidRDefault="00000000" w:rsidRPr="00000000" w14:paraId="00000089">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8A">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8B">
      <w:pPr>
        <w:pStyle w:val="Heading2"/>
        <w:spacing w:after="200" w:before="360" w:lineRule="auto"/>
        <w:rPr>
          <w:sz w:val="34"/>
          <w:szCs w:val="34"/>
        </w:rPr>
      </w:pPr>
      <w:bookmarkStart w:colFirst="0" w:colLast="0" w:name="_uxh3zt4xvaxs" w:id="31"/>
      <w:bookmarkEnd w:id="31"/>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uniformity.</w:t>
      </w:r>
    </w:p>
    <w:p w:rsidR="00000000" w:rsidDel="00000000" w:rsidP="00000000" w:rsidRDefault="00000000" w:rsidRPr="00000000" w14:paraId="0000008D">
      <w:pPr>
        <w:rPr/>
      </w:pPr>
      <w:r w:rsidDel="00000000" w:rsidR="00000000" w:rsidRPr="00000000">
        <w:rPr>
          <w:rtl w:val="0"/>
        </w:rPr>
        <w:t xml:space="preserve">You can use other cloud platforms, since you get every service that’s been provided by GCP in Azure and AWS,  you’re not restricted to GCP, you can use other cloud platforms like AWS if you’re comfortable with AWS or others.</w:t>
      </w:r>
    </w:p>
    <w:p w:rsidR="00000000" w:rsidDel="00000000" w:rsidP="00000000" w:rsidRDefault="00000000" w:rsidRPr="00000000" w14:paraId="0000008E">
      <w:pPr>
        <w:rPr/>
      </w:pPr>
      <w:r w:rsidDel="00000000" w:rsidR="00000000" w:rsidRPr="00000000">
        <w:rPr>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8F">
      <w:pPr>
        <w:rPr/>
      </w:pPr>
      <w:r w:rsidDel="00000000" w:rsidR="00000000" w:rsidRPr="00000000">
        <w:rPr>
          <w:rtl w:val="0"/>
        </w:rPr>
        <w:t xml:space="preserve">Note that to sign up for a free GCP account, you must have a valid credit card.</w:t>
      </w:r>
    </w:p>
    <w:p w:rsidR="00000000" w:rsidDel="00000000" w:rsidP="00000000" w:rsidRDefault="00000000" w:rsidRPr="00000000" w14:paraId="00000090">
      <w:pPr>
        <w:pStyle w:val="Heading2"/>
        <w:spacing w:after="200" w:lineRule="auto"/>
        <w:rPr>
          <w:sz w:val="34"/>
          <w:szCs w:val="34"/>
        </w:rPr>
      </w:pPr>
      <w:bookmarkStart w:colFirst="0" w:colLast="0" w:name="_btitv3jnaixq" w:id="32"/>
      <w:bookmarkEnd w:id="32"/>
      <w:r w:rsidDel="00000000" w:rsidR="00000000" w:rsidRPr="00000000">
        <w:rPr>
          <w:sz w:val="34"/>
          <w:szCs w:val="34"/>
          <w:rtl w:val="0"/>
        </w:rPr>
        <w:t xml:space="preserve">Should I pay for cloud services?</w:t>
      </w:r>
    </w:p>
    <w:p w:rsidR="00000000" w:rsidDel="00000000" w:rsidP="00000000" w:rsidRDefault="00000000" w:rsidRPr="00000000" w14:paraId="00000091">
      <w:pPr>
        <w:rPr/>
      </w:pPr>
      <w:r w:rsidDel="00000000" w:rsidR="00000000" w:rsidRPr="00000000">
        <w:rPr>
          <w:rtl w:val="0"/>
        </w:rPr>
        <w:t xml:space="preserve">No, if you use and take advantage of their free trial.</w:t>
      </w:r>
    </w:p>
    <w:p w:rsidR="00000000" w:rsidDel="00000000" w:rsidP="00000000" w:rsidRDefault="00000000" w:rsidRPr="00000000" w14:paraId="00000092">
      <w:pPr>
        <w:pStyle w:val="Heading2"/>
        <w:spacing w:after="200" w:lineRule="auto"/>
        <w:rPr>
          <w:sz w:val="34"/>
          <w:szCs w:val="34"/>
        </w:rPr>
      </w:pPr>
      <w:bookmarkStart w:colFirst="0" w:colLast="0" w:name="_50ueoy68osig" w:id="33"/>
      <w:bookmarkEnd w:id="33"/>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93">
      <w:pPr>
        <w:rPr/>
      </w:pPr>
      <w:r w:rsidDel="00000000" w:rsidR="00000000" w:rsidRPr="00000000">
        <w:rPr>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94">
      <w:pPr>
        <w:rPr/>
      </w:pPr>
      <w:r w:rsidDel="00000000" w:rsidR="00000000" w:rsidRPr="00000000">
        <w:rPr>
          <w:rtl w:val="0"/>
        </w:rPr>
        <w:t xml:space="preserve">For everything in the course, there’s a local alternative. You could even do the whole course locally. HW3 needed BigQuery.</w:t>
      </w:r>
    </w:p>
    <w:p w:rsidR="00000000" w:rsidDel="00000000" w:rsidP="00000000" w:rsidRDefault="00000000" w:rsidRPr="00000000" w14:paraId="00000095">
      <w:pPr>
        <w:pStyle w:val="Heading2"/>
        <w:rPr/>
      </w:pPr>
      <w:bookmarkStart w:colFirst="0" w:colLast="0" w:name="_gmf2aavxhbuq" w:id="34"/>
      <w:bookmarkEnd w:id="34"/>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96">
      <w:pPr>
        <w:spacing w:after="240" w:before="240" w:lineRule="auto"/>
        <w:rPr/>
      </w:pPr>
      <w:r w:rsidDel="00000000" w:rsidR="00000000" w:rsidRPr="00000000">
        <w:rPr>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rtl w:val="0"/>
        </w:rPr>
        <w:t xml:space="preserve">disable billing</w:t>
      </w:r>
      <w:r w:rsidDel="00000000" w:rsidR="00000000" w:rsidRPr="00000000">
        <w:rPr>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 because the Sandbox has limited features compared to the full Free Trial with $300 credit. The course will involve using services that are not available in the Sandbox environment. The FAQ indicates that while the course may start locally, it will eventually transition to using VMs, GCS Bucket and other paid services on on GCP, which would require the full capabilities provided by the $300 credit option. 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br w:type="textWrapping"/>
      </w:r>
    </w:p>
    <w:p w:rsidR="00000000" w:rsidDel="00000000" w:rsidP="00000000" w:rsidRDefault="00000000" w:rsidRPr="00000000" w14:paraId="00000097">
      <w:pPr>
        <w:pStyle w:val="Heading2"/>
        <w:spacing w:after="200" w:lineRule="auto"/>
        <w:rPr>
          <w:sz w:val="34"/>
          <w:szCs w:val="34"/>
        </w:rPr>
      </w:pPr>
      <w:bookmarkStart w:colFirst="0" w:colLast="0" w:name="_joc6hrrrgpp8" w:id="35"/>
      <w:bookmarkEnd w:id="35"/>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98">
      <w:pPr>
        <w:rPr/>
      </w:pPr>
      <w:r w:rsidDel="00000000" w:rsidR="00000000" w:rsidRPr="00000000">
        <w:rPr>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99">
      <w:pPr>
        <w:rPr/>
      </w:pPr>
      <w:r w:rsidDel="00000000" w:rsidR="00000000" w:rsidRPr="00000000">
        <w:rPr>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9A">
      <w:pPr>
        <w:rPr/>
      </w:pPr>
      <w:r w:rsidDel="00000000" w:rsidR="00000000" w:rsidRPr="00000000">
        <w:rPr>
          <w:rtl w:val="0"/>
        </w:rPr>
        <w:t xml:space="preserve">See the </w:t>
      </w:r>
      <w:hyperlink r:id="rId46">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9B">
      <w:pPr>
        <w:rPr/>
      </w:pPr>
      <w:r w:rsidDel="00000000" w:rsidR="00000000" w:rsidRPr="00000000">
        <w:rPr>
          <w:rtl w:val="0"/>
        </w:rPr>
        <w:t xml:space="preserve">Also see </w:t>
      </w:r>
      <w:hyperlink w:anchor="_fxx2budsuh79">
        <w:r w:rsidDel="00000000" w:rsidR="00000000" w:rsidRPr="00000000">
          <w:rPr>
            <w:u w:val="single"/>
            <w:rtl w:val="0"/>
          </w:rPr>
          <w:t xml:space="preserve">Is it possible to use x tool instead of the one tool you use</w:t>
        </w:r>
      </w:hyperlink>
      <w:r w:rsidDel="00000000" w:rsidR="00000000" w:rsidRPr="00000000">
        <w:rPr>
          <w:rtl w:val="0"/>
        </w:rPr>
        <w:t xml:space="preserve">?</w:t>
      </w:r>
    </w:p>
    <w:p w:rsidR="00000000" w:rsidDel="00000000" w:rsidP="00000000" w:rsidRDefault="00000000" w:rsidRPr="00000000" w14:paraId="0000009C">
      <w:pPr>
        <w:pStyle w:val="Heading2"/>
        <w:spacing w:after="200" w:lineRule="auto"/>
        <w:rPr>
          <w:sz w:val="34"/>
          <w:szCs w:val="34"/>
        </w:rPr>
      </w:pPr>
      <w:bookmarkStart w:colFirst="0" w:colLast="0" w:name="_gc7nwuo2hy7n" w:id="36"/>
      <w:bookmarkEnd w:id="36"/>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9D">
      <w:pPr>
        <w:rPr/>
      </w:pPr>
      <w:r w:rsidDel="00000000" w:rsidR="00000000" w:rsidRPr="00000000">
        <w:rPr>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9E">
      <w:pPr>
        <w:rPr/>
      </w:pPr>
      <w:r w:rsidDel="00000000" w:rsidR="00000000" w:rsidRPr="00000000">
        <w:rPr>
          <w:rtl w:val="0"/>
        </w:rPr>
        <w:t xml:space="preserve">See </w:t>
      </w:r>
      <w:hyperlink r:id="rId47">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9F">
      <w:pPr>
        <w:pStyle w:val="Heading2"/>
        <w:spacing w:after="200" w:lineRule="auto"/>
        <w:rPr>
          <w:sz w:val="34"/>
          <w:szCs w:val="34"/>
        </w:rPr>
      </w:pPr>
      <w:bookmarkStart w:colFirst="0" w:colLast="0" w:name="_o1bjzqlhcfdb" w:id="37"/>
      <w:bookmarkEnd w:id="37"/>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A0">
      <w:pPr>
        <w:pStyle w:val="Heading2"/>
        <w:spacing w:after="200" w:lineRule="auto"/>
        <w:rPr>
          <w:sz w:val="24"/>
          <w:szCs w:val="24"/>
        </w:rPr>
      </w:pPr>
      <w:bookmarkStart w:colFirst="0" w:colLast="0" w:name="_9p6edr2aov20" w:id="38"/>
      <w:bookmarkEnd w:id="38"/>
      <w:r w:rsidDel="00000000" w:rsidR="00000000" w:rsidRPr="00000000">
        <w:rPr>
          <w:sz w:val="24"/>
          <w:szCs w:val="24"/>
          <w:rtl w:val="0"/>
        </w:rPr>
        <w:t xml:space="preserve">We will use the same data, as the project will essentially remain the same as last year’s. The data is available </w:t>
      </w:r>
      <w:hyperlink r:id="rId48">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A1">
      <w:pPr>
        <w:pStyle w:val="Heading2"/>
        <w:spacing w:after="200" w:lineRule="auto"/>
        <w:rPr>
          <w:sz w:val="34"/>
          <w:szCs w:val="34"/>
        </w:rPr>
      </w:pPr>
      <w:bookmarkStart w:colFirst="0" w:colLast="0" w:name="_1umg5blswuq6" w:id="39"/>
      <w:bookmarkEnd w:id="39"/>
      <w:r w:rsidDel="00000000" w:rsidR="00000000" w:rsidRPr="00000000">
        <w:rPr>
          <w:sz w:val="34"/>
          <w:szCs w:val="34"/>
          <w:rtl w:val="0"/>
        </w:rPr>
        <w:t xml:space="preserve">Is the 2022 repo deleted?</w:t>
      </w:r>
    </w:p>
    <w:p w:rsidR="00000000" w:rsidDel="00000000" w:rsidP="00000000" w:rsidRDefault="00000000" w:rsidRPr="00000000" w14:paraId="000000A2">
      <w:pPr>
        <w:rPr/>
      </w:pPr>
      <w:r w:rsidDel="00000000" w:rsidR="00000000" w:rsidRPr="00000000">
        <w:rPr>
          <w:rtl w:val="0"/>
        </w:rPr>
        <w:t xml:space="preserve">No, but we moved the 2022 stuff to the cohort 2022 folder on github (</w:t>
      </w:r>
      <w:hyperlink r:id="rId49">
        <w:r w:rsidDel="00000000" w:rsidR="00000000" w:rsidRPr="00000000">
          <w:rPr>
            <w:u w:val="single"/>
            <w:rtl w:val="0"/>
          </w:rPr>
          <w:t xml:space="preserve">here</w:t>
        </w:r>
      </w:hyperlink>
      <w:r w:rsidDel="00000000" w:rsidR="00000000" w:rsidRPr="00000000">
        <w:rPr>
          <w:rtl w:val="0"/>
        </w:rPr>
        <w:t xml:space="preserve">) </w:t>
      </w:r>
    </w:p>
    <w:p w:rsidR="00000000" w:rsidDel="00000000" w:rsidP="00000000" w:rsidRDefault="00000000" w:rsidRPr="00000000" w14:paraId="000000A3">
      <w:pPr>
        <w:pStyle w:val="Heading2"/>
        <w:spacing w:after="200" w:lineRule="auto"/>
        <w:rPr>
          <w:sz w:val="18"/>
          <w:szCs w:val="18"/>
        </w:rPr>
      </w:pPr>
      <w:bookmarkStart w:colFirst="0" w:colLast="0" w:name="_hb2ik3r8bjyo" w:id="40"/>
      <w:bookmarkEnd w:id="40"/>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Yes, you can use any tool you want for your project.</w:t>
      </w:r>
    </w:p>
    <w:p w:rsidR="00000000" w:rsidDel="00000000" w:rsidP="00000000" w:rsidRDefault="00000000" w:rsidRPr="00000000" w14:paraId="000000A5">
      <w:pPr>
        <w:pStyle w:val="Heading2"/>
        <w:spacing w:after="200" w:lineRule="auto"/>
        <w:rPr>
          <w:sz w:val="34"/>
          <w:szCs w:val="34"/>
        </w:rPr>
      </w:pPr>
      <w:bookmarkStart w:colFirst="0" w:colLast="0" w:name="_fxx2budsuh79" w:id="41"/>
      <w:bookmarkEnd w:id="41"/>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A6">
      <w:pPr>
        <w:rPr/>
      </w:pPr>
      <w:r w:rsidDel="00000000" w:rsidR="00000000" w:rsidRPr="00000000">
        <w:rPr>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A7">
      <w:pPr>
        <w:rPr/>
      </w:pPr>
      <w:r w:rsidDel="00000000" w:rsidR="00000000" w:rsidRPr="00000000">
        <w:rPr>
          <w:rtl w:val="0"/>
        </w:rPr>
        <w:t xml:space="preserve">The course covers 2 alternative data stacks, one using GCP and one using local installation of everything. You can use one of them or use your tool of choice.</w:t>
      </w:r>
    </w:p>
    <w:p w:rsidR="00000000" w:rsidDel="00000000" w:rsidP="00000000" w:rsidRDefault="00000000" w:rsidRPr="00000000" w14:paraId="000000A8">
      <w:pPr>
        <w:rPr/>
      </w:pPr>
      <w:r w:rsidDel="00000000" w:rsidR="00000000" w:rsidRPr="00000000">
        <w:rPr>
          <w:rtl w:val="0"/>
        </w:rPr>
        <w:t xml:space="preserve">Should you consider it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A9">
      <w:pPr>
        <w:pStyle w:val="Heading2"/>
        <w:spacing w:after="200" w:lineRule="auto"/>
        <w:rPr>
          <w:sz w:val="34"/>
          <w:szCs w:val="34"/>
        </w:rPr>
      </w:pPr>
      <w:bookmarkStart w:colFirst="0" w:colLast="0" w:name="_87suh7ry8oti" w:id="42"/>
      <w:bookmarkEnd w:id="42"/>
      <w:r w:rsidDel="00000000" w:rsidR="00000000" w:rsidRPr="00000000">
        <w:rPr>
          <w:sz w:val="34"/>
          <w:szCs w:val="34"/>
          <w:rtl w:val="0"/>
        </w:rPr>
        <w:t xml:space="preserve">How can we contribute to the course?</w:t>
      </w:r>
    </w:p>
    <w:p w:rsidR="00000000" w:rsidDel="00000000" w:rsidP="00000000" w:rsidRDefault="00000000" w:rsidRPr="00000000" w14:paraId="000000AA">
      <w:pPr>
        <w:rPr/>
      </w:pPr>
      <w:r w:rsidDel="00000000" w:rsidR="00000000" w:rsidRPr="00000000">
        <w:rPr>
          <w:rtl w:val="0"/>
        </w:rPr>
        <w:t xml:space="preserve">Star</w:t>
      </w:r>
      <w:r w:rsidDel="00000000" w:rsidR="00000000" w:rsidRPr="00000000">
        <w:rPr>
          <w:rtl w:val="0"/>
        </w:rPr>
        <w:t xml:space="preserve"> the repo! Share it with friends if you find it useful ❣️</w:t>
      </w:r>
    </w:p>
    <w:p w:rsidR="00000000" w:rsidDel="00000000" w:rsidP="00000000" w:rsidRDefault="00000000" w:rsidRPr="00000000" w14:paraId="000000AB">
      <w:pPr>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0AC">
      <w:pPr>
        <w:rPr/>
      </w:pPr>
      <w:r w:rsidDel="00000000" w:rsidR="00000000" w:rsidRPr="00000000">
        <w:rPr>
          <w:rtl w:val="0"/>
        </w:rPr>
        <w:t xml:space="preserve">Update this FAQ.</w:t>
      </w:r>
    </w:p>
    <w:p w:rsidR="00000000" w:rsidDel="00000000" w:rsidP="00000000" w:rsidRDefault="00000000" w:rsidRPr="00000000" w14:paraId="000000AD">
      <w:pPr>
        <w:pStyle w:val="Heading2"/>
        <w:spacing w:after="200" w:lineRule="auto"/>
        <w:rPr>
          <w:sz w:val="34"/>
          <w:szCs w:val="34"/>
        </w:rPr>
      </w:pPr>
      <w:bookmarkStart w:colFirst="0" w:colLast="0" w:name="_hapouymjdprl" w:id="43"/>
      <w:bookmarkEnd w:id="43"/>
      <w:r w:rsidDel="00000000" w:rsidR="00000000" w:rsidRPr="00000000">
        <w:rPr>
          <w:rtl w:val="0"/>
        </w:rPr>
        <w:t xml:space="preserve">Environment - </w:t>
      </w:r>
      <w:r w:rsidDel="00000000" w:rsidR="00000000" w:rsidRPr="00000000">
        <w:rPr>
          <w:sz w:val="34"/>
          <w:szCs w:val="34"/>
          <w:rtl w:val="0"/>
        </w:rPr>
        <w:t xml:space="preserve">Is the course [Windows/macOS/Linux/...] friendly? </w:t>
      </w:r>
    </w:p>
    <w:p w:rsidR="00000000" w:rsidDel="00000000" w:rsidP="00000000" w:rsidRDefault="00000000" w:rsidRPr="00000000" w14:paraId="000000AE">
      <w:pPr>
        <w:rPr/>
      </w:pPr>
      <w:r w:rsidDel="00000000" w:rsidR="00000000" w:rsidRPr="00000000">
        <w:rPr>
          <w:rtl w:val="0"/>
        </w:rPr>
        <w:t xml:space="preserve">Yes! Linux is ideal but technically it should not matter. Students in the 2024 cohort used all 3 OSes successfully. </w:t>
      </w:r>
    </w:p>
    <w:p w:rsidR="00000000" w:rsidDel="00000000" w:rsidP="00000000" w:rsidRDefault="00000000" w:rsidRPr="00000000" w14:paraId="000000AF">
      <w:pPr>
        <w:pStyle w:val="Heading2"/>
        <w:spacing w:after="200" w:lineRule="auto"/>
        <w:rPr/>
      </w:pPr>
      <w:bookmarkStart w:colFirst="0" w:colLast="0" w:name="_al1ty0e7i3rl" w:id="44"/>
      <w:bookmarkEnd w:id="44"/>
      <w:r w:rsidDel="00000000" w:rsidR="00000000" w:rsidRPr="00000000">
        <w:rPr>
          <w:rtl w:val="0"/>
        </w:rPr>
        <w:t xml:space="preserve">Environment - Roadblock for Windows users in modules with *.sh (shell scripts). </w:t>
      </w:r>
    </w:p>
    <w:p w:rsidR="00000000" w:rsidDel="00000000" w:rsidP="00000000" w:rsidRDefault="00000000" w:rsidRPr="00000000" w14:paraId="000000B0">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0B1">
      <w:pPr>
        <w:pStyle w:val="Heading2"/>
        <w:spacing w:after="200" w:lineRule="auto"/>
        <w:rPr>
          <w:sz w:val="34"/>
          <w:szCs w:val="34"/>
        </w:rPr>
      </w:pPr>
      <w:bookmarkStart w:colFirst="0" w:colLast="0" w:name="_mo22kywndpmc" w:id="45"/>
      <w:bookmarkEnd w:id="45"/>
      <w:r w:rsidDel="00000000" w:rsidR="00000000" w:rsidRPr="00000000">
        <w:rPr>
          <w:sz w:val="34"/>
          <w:szCs w:val="34"/>
          <w:rtl w:val="0"/>
        </w:rPr>
        <w:t xml:space="preserve">Any books or additional resources you recommend? </w:t>
      </w:r>
    </w:p>
    <w:p w:rsidR="00000000" w:rsidDel="00000000" w:rsidP="00000000" w:rsidRDefault="00000000" w:rsidRPr="00000000" w14:paraId="000000B2">
      <w:pPr>
        <w:rPr/>
      </w:pPr>
      <w:r w:rsidDel="00000000" w:rsidR="00000000" w:rsidRPr="00000000">
        <w:rPr>
          <w:rtl w:val="0"/>
        </w:rPr>
        <w:t xml:space="preserve">Yes to both! check out this document: </w:t>
      </w:r>
      <w:hyperlink r:id="rId50">
        <w:r w:rsidDel="00000000" w:rsidR="00000000" w:rsidRPr="00000000">
          <w:rPr>
            <w:color w:val="1155cc"/>
            <w:u w:val="single"/>
            <w:rtl w:val="0"/>
          </w:rPr>
          <w:t xml:space="preserve">https://github.com/DataTalksClub/data-engineering-zoomcamp/blob/main/awesome-data-engineering.md</w:t>
        </w:r>
      </w:hyperlink>
      <w:r w:rsidDel="00000000" w:rsidR="00000000" w:rsidRPr="00000000">
        <w:rPr>
          <w:rtl w:val="0"/>
        </w:rPr>
      </w:r>
    </w:p>
    <w:p w:rsidR="00000000" w:rsidDel="00000000" w:rsidP="00000000" w:rsidRDefault="00000000" w:rsidRPr="00000000" w14:paraId="000000B3">
      <w:pPr>
        <w:pStyle w:val="Heading2"/>
        <w:rPr>
          <w:sz w:val="34"/>
          <w:szCs w:val="34"/>
        </w:rPr>
      </w:pPr>
      <w:bookmarkStart w:colFirst="0" w:colLast="0" w:name="_6hy9ivcfxm02" w:id="46"/>
      <w:bookmarkEnd w:id="46"/>
      <w:r w:rsidDel="00000000" w:rsidR="00000000" w:rsidRPr="00000000">
        <w:rPr>
          <w:sz w:val="34"/>
          <w:szCs w:val="34"/>
          <w:rtl w:val="0"/>
        </w:rPr>
        <w:t xml:space="preserve">Project - What is Project Attempt #1 and Project Attempt #2 exactly?</w:t>
      </w:r>
      <w:ins w:author="Juan Camilo Ávila" w:id="2" w:date="2025-09-04T21:01:41Z">
        <w:r w:rsidDel="00000000" w:rsidR="00000000" w:rsidRPr="00000000">
          <w:rPr>
            <w:sz w:val="34"/>
            <w:szCs w:val="34"/>
            <w:rtl w:val="0"/>
          </w:rPr>
          <w:t xml:space="preserve">     </w:t>
        </w:r>
      </w:ins>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You will have two attempts for a project. If the first project deadline is over and you’re late or you submit the project and fail the first attempt, you have another chance to submit the project with the second attempt.</w:t>
      </w:r>
    </w:p>
    <w:p w:rsidR="00000000" w:rsidDel="00000000" w:rsidP="00000000" w:rsidRDefault="00000000" w:rsidRPr="00000000" w14:paraId="000000B5">
      <w:pPr>
        <w:pStyle w:val="Heading2"/>
        <w:spacing w:after="200" w:lineRule="auto"/>
        <w:rPr>
          <w:sz w:val="34"/>
          <w:szCs w:val="34"/>
        </w:rPr>
      </w:pPr>
      <w:bookmarkStart w:colFirst="0" w:colLast="0" w:name="_t23j89g351fs" w:id="47"/>
      <w:bookmarkEnd w:id="47"/>
      <w:r w:rsidDel="00000000" w:rsidR="00000000" w:rsidRPr="00000000">
        <w:rPr>
          <w:sz w:val="34"/>
          <w:szCs w:val="34"/>
          <w:rtl w:val="0"/>
        </w:rPr>
        <w:t xml:space="preserve">How to troubleshoot issues</w:t>
      </w:r>
    </w:p>
    <w:p w:rsidR="00000000" w:rsidDel="00000000" w:rsidP="00000000" w:rsidRDefault="00000000" w:rsidRPr="00000000" w14:paraId="000000B6">
      <w:pPr>
        <w:rPr/>
      </w:pPr>
      <w:r w:rsidDel="00000000" w:rsidR="00000000" w:rsidRPr="00000000">
        <w:rPr>
          <w:rtl w:val="0"/>
        </w:rPr>
        <w:t xml:space="preserve">The first step is to try to solve the issue on your own. Get used to solving problems and reading documentation. This will be a real life skill you need when employed. </w:t>
      </w:r>
      <w:r w:rsidDel="00000000" w:rsidR="00000000" w:rsidRPr="00000000">
        <w:rPr>
          <w:rFonts w:ascii="Courier New" w:cs="Courier New" w:eastAsia="Courier New" w:hAnsi="Courier New"/>
          <w:rtl w:val="0"/>
        </w:rPr>
        <w:t xml:space="preserve">[ctrl+f]</w:t>
      </w:r>
      <w:r w:rsidDel="00000000" w:rsidR="00000000" w:rsidRPr="00000000">
        <w:rPr>
          <w:rtl w:val="0"/>
        </w:rPr>
        <w:t xml:space="preserve"> is your friend, use it! It is a universal shortcut and works in all apps/browsers.</w:t>
      </w:r>
    </w:p>
    <w:p w:rsidR="00000000" w:rsidDel="00000000" w:rsidP="00000000" w:rsidRDefault="00000000" w:rsidRPr="00000000" w14:paraId="000000B7">
      <w:pPr>
        <w:numPr>
          <w:ilvl w:val="0"/>
          <w:numId w:val="121"/>
        </w:numPr>
        <w:ind w:left="720" w:hanging="360"/>
      </w:pPr>
      <w:r w:rsidDel="00000000" w:rsidR="00000000" w:rsidRPr="00000000">
        <w:rPr>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B8">
      <w:pPr>
        <w:numPr>
          <w:ilvl w:val="0"/>
          <w:numId w:val="121"/>
        </w:numPr>
        <w:ind w:left="720" w:hanging="360"/>
      </w:pPr>
      <w:r w:rsidDel="00000000" w:rsidR="00000000" w:rsidRPr="00000000">
        <w:rPr>
          <w:rtl w:val="0"/>
        </w:rPr>
        <w:t xml:space="preserve">Restart app or server/pc. In</w:t>
      </w:r>
    </w:p>
    <w:p w:rsidR="00000000" w:rsidDel="00000000" w:rsidP="00000000" w:rsidRDefault="00000000" w:rsidRPr="00000000" w14:paraId="000000B9">
      <w:pPr>
        <w:numPr>
          <w:ilvl w:val="0"/>
          <w:numId w:val="121"/>
        </w:numPr>
        <w:ind w:left="720" w:hanging="360"/>
      </w:pPr>
      <w:r w:rsidDel="00000000" w:rsidR="00000000" w:rsidRPr="00000000">
        <w:rPr>
          <w:rtl w:val="0"/>
        </w:rPr>
        <w:t xml:space="preserve">Google it, use ChatGPT, Bing AI etc. </w:t>
      </w:r>
    </w:p>
    <w:p w:rsidR="00000000" w:rsidDel="00000000" w:rsidP="00000000" w:rsidRDefault="00000000" w:rsidRPr="00000000" w14:paraId="000000BA">
      <w:pPr>
        <w:numPr>
          <w:ilvl w:val="1"/>
          <w:numId w:val="121"/>
        </w:numPr>
        <w:ind w:left="1440" w:hanging="360"/>
      </w:pPr>
      <w:r w:rsidDel="00000000" w:rsidR="00000000" w:rsidRPr="00000000">
        <w:rPr>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BB">
      <w:pPr>
        <w:numPr>
          <w:ilvl w:val="1"/>
          <w:numId w:val="121"/>
        </w:numPr>
        <w:ind w:left="1440" w:hanging="360"/>
        <w:rPr>
          <w:sz w:val="28"/>
          <w:szCs w:val="28"/>
        </w:rPr>
      </w:pPr>
      <w:r w:rsidDel="00000000" w:rsidR="00000000" w:rsidRPr="00000000">
        <w:rPr>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rtl w:val="0"/>
        </w:rPr>
        <w:t xml:space="preserve">. </w:t>
      </w:r>
    </w:p>
    <w:p w:rsidR="00000000" w:rsidDel="00000000" w:rsidP="00000000" w:rsidRDefault="00000000" w:rsidRPr="00000000" w14:paraId="000000BC">
      <w:pPr>
        <w:numPr>
          <w:ilvl w:val="1"/>
          <w:numId w:val="121"/>
        </w:numPr>
        <w:ind w:left="1440" w:hanging="360"/>
      </w:pPr>
      <w:r w:rsidDel="00000000" w:rsidR="00000000" w:rsidRPr="00000000">
        <w:rPr>
          <w:rtl w:val="0"/>
        </w:rPr>
        <w:t xml:space="preserve">There are often different solutions for the same problem due to variation in environments. </w:t>
      </w:r>
    </w:p>
    <w:p w:rsidR="00000000" w:rsidDel="00000000" w:rsidP="00000000" w:rsidRDefault="00000000" w:rsidRPr="00000000" w14:paraId="000000BD">
      <w:pPr>
        <w:numPr>
          <w:ilvl w:val="0"/>
          <w:numId w:val="121"/>
        </w:numPr>
        <w:ind w:left="720" w:hanging="360"/>
      </w:pPr>
      <w:r w:rsidDel="00000000" w:rsidR="00000000" w:rsidRPr="00000000">
        <w:rPr>
          <w:rtl w:val="0"/>
        </w:rPr>
        <w:t xml:space="preserve">Check the tech’s documentation. Use its search if available or use the browsers search function. </w:t>
      </w:r>
    </w:p>
    <w:p w:rsidR="00000000" w:rsidDel="00000000" w:rsidP="00000000" w:rsidRDefault="00000000" w:rsidRPr="00000000" w14:paraId="000000BE">
      <w:pPr>
        <w:numPr>
          <w:ilvl w:val="0"/>
          <w:numId w:val="121"/>
        </w:numPr>
        <w:ind w:left="720" w:hanging="360"/>
      </w:pPr>
      <w:r w:rsidDel="00000000" w:rsidR="00000000" w:rsidRPr="00000000">
        <w:rPr>
          <w:rtl w:val="0"/>
        </w:rPr>
        <w:t xml:space="preserve">Try uninstall (this may remove the bad actor) and reinstall of application or reimplementation of action. Remember to restart the server/pc for reinstalls.</w:t>
      </w:r>
    </w:p>
    <w:p w:rsidR="00000000" w:rsidDel="00000000" w:rsidP="00000000" w:rsidRDefault="00000000" w:rsidRPr="00000000" w14:paraId="000000BF">
      <w:pPr>
        <w:numPr>
          <w:ilvl w:val="1"/>
          <w:numId w:val="121"/>
        </w:numPr>
        <w:ind w:left="1440" w:hanging="360"/>
      </w:pPr>
      <w:r w:rsidDel="00000000" w:rsidR="00000000" w:rsidRPr="00000000">
        <w:rPr>
          <w:rtl w:val="0"/>
        </w:rPr>
        <w:t xml:space="preserve">Sometimes reinstalling fails to resolve the issue but works if you uninstall first.</w:t>
      </w:r>
    </w:p>
    <w:p w:rsidR="00000000" w:rsidDel="00000000" w:rsidP="00000000" w:rsidRDefault="00000000" w:rsidRPr="00000000" w14:paraId="000000C0">
      <w:pPr>
        <w:numPr>
          <w:ilvl w:val="0"/>
          <w:numId w:val="121"/>
        </w:numPr>
        <w:ind w:left="720" w:hanging="360"/>
      </w:pPr>
      <w:r w:rsidDel="00000000" w:rsidR="00000000" w:rsidRPr="00000000">
        <w:rPr>
          <w:rtl w:val="0"/>
        </w:rPr>
        <w:t xml:space="preserve">Post your question to Stackoverflow. Read the Stackoverflow guide on posting good questions.</w:t>
      </w:r>
    </w:p>
    <w:p w:rsidR="00000000" w:rsidDel="00000000" w:rsidP="00000000" w:rsidRDefault="00000000" w:rsidRPr="00000000" w14:paraId="000000C1">
      <w:pPr>
        <w:numPr>
          <w:ilvl w:val="1"/>
          <w:numId w:val="121"/>
        </w:numPr>
        <w:ind w:left="1440" w:hanging="360"/>
      </w:pPr>
      <w:hyperlink r:id="rId51">
        <w:r w:rsidDel="00000000" w:rsidR="00000000" w:rsidRPr="00000000">
          <w:rPr>
            <w:u w:val="single"/>
            <w:rtl w:val="0"/>
          </w:rPr>
          <w:t xml:space="preserve">https://stackoverflow.com/help/how-to-ask</w:t>
        </w:r>
      </w:hyperlink>
      <w:r w:rsidDel="00000000" w:rsidR="00000000" w:rsidRPr="00000000">
        <w:rPr>
          <w:rtl w:val="0"/>
        </w:rPr>
        <w:t xml:space="preserve"> </w:t>
      </w:r>
    </w:p>
    <w:p w:rsidR="00000000" w:rsidDel="00000000" w:rsidP="00000000" w:rsidRDefault="00000000" w:rsidRPr="00000000" w14:paraId="000000C2">
      <w:pPr>
        <w:numPr>
          <w:ilvl w:val="1"/>
          <w:numId w:val="121"/>
        </w:numPr>
        <w:ind w:left="1440" w:hanging="360"/>
      </w:pPr>
      <w:r w:rsidDel="00000000" w:rsidR="00000000" w:rsidRPr="00000000">
        <w:rPr>
          <w:rtl w:val="0"/>
        </w:rPr>
        <w:t xml:space="preserve">This will be your real life. Ask an expert in the future (in addition to coworkers). </w:t>
      </w:r>
    </w:p>
    <w:p w:rsidR="00000000" w:rsidDel="00000000" w:rsidP="00000000" w:rsidRDefault="00000000" w:rsidRPr="00000000" w14:paraId="000000C3">
      <w:pPr>
        <w:numPr>
          <w:ilvl w:val="0"/>
          <w:numId w:val="121"/>
        </w:numPr>
        <w:ind w:left="720" w:hanging="360"/>
      </w:pPr>
      <w:r w:rsidDel="00000000" w:rsidR="00000000" w:rsidRPr="00000000">
        <w:rPr>
          <w:rtl w:val="0"/>
        </w:rPr>
        <w:t xml:space="preserve">Ask in Slack</w:t>
      </w:r>
    </w:p>
    <w:p w:rsidR="00000000" w:rsidDel="00000000" w:rsidP="00000000" w:rsidRDefault="00000000" w:rsidRPr="00000000" w14:paraId="000000C4">
      <w:pPr>
        <w:numPr>
          <w:ilvl w:val="1"/>
          <w:numId w:val="121"/>
        </w:numPr>
        <w:ind w:left="1440" w:hanging="360"/>
      </w:pPr>
      <w:r w:rsidDel="00000000" w:rsidR="00000000" w:rsidRPr="00000000">
        <w:rPr>
          <w:rtl w:val="0"/>
        </w:rPr>
        <w:t xml:space="preserve">Before asking a question, </w:t>
      </w:r>
    </w:p>
    <w:p w:rsidR="00000000" w:rsidDel="00000000" w:rsidP="00000000" w:rsidRDefault="00000000" w:rsidRPr="00000000" w14:paraId="000000C5">
      <w:pPr>
        <w:numPr>
          <w:ilvl w:val="2"/>
          <w:numId w:val="121"/>
        </w:numPr>
        <w:ind w:left="2160" w:hanging="360"/>
      </w:pPr>
      <w:r w:rsidDel="00000000" w:rsidR="00000000" w:rsidRPr="00000000">
        <w:rPr>
          <w:rtl w:val="0"/>
        </w:rPr>
        <w:t xml:space="preserve">Check Pins 📌 in channel (where the shortcut to the repo and this FAQ is located)</w:t>
      </w:r>
    </w:p>
    <w:p w:rsidR="00000000" w:rsidDel="00000000" w:rsidP="00000000" w:rsidRDefault="00000000" w:rsidRPr="00000000" w14:paraId="000000C6">
      <w:pPr>
        <w:numPr>
          <w:ilvl w:val="2"/>
          <w:numId w:val="121"/>
        </w:numPr>
        <w:ind w:left="2160" w:hanging="360"/>
      </w:pPr>
      <w:r w:rsidDel="00000000" w:rsidR="00000000" w:rsidRPr="00000000">
        <w:rPr>
          <w:rtl w:val="0"/>
        </w:rPr>
        <w:t xml:space="preserve">Use the slack app’s search function</w:t>
      </w:r>
    </w:p>
    <w:p w:rsidR="00000000" w:rsidDel="00000000" w:rsidP="00000000" w:rsidRDefault="00000000" w:rsidRPr="00000000" w14:paraId="000000C7">
      <w:pPr>
        <w:numPr>
          <w:ilvl w:val="2"/>
          <w:numId w:val="121"/>
        </w:numPr>
        <w:ind w:left="2160" w:hanging="360"/>
        <w:rPr>
          <w:sz w:val="28"/>
          <w:szCs w:val="28"/>
        </w:rPr>
      </w:pPr>
      <w:r w:rsidDel="00000000" w:rsidR="00000000" w:rsidRPr="00000000">
        <w:rPr>
          <w:rtl w:val="0"/>
        </w:rPr>
        <w:t xml:space="preserve">check the FAQ (this document), use search </w:t>
      </w:r>
      <w:r w:rsidDel="00000000" w:rsidR="00000000" w:rsidRPr="00000000">
        <w:rPr>
          <w:rFonts w:ascii="Courier New" w:cs="Courier New" w:eastAsia="Courier New" w:hAnsi="Courier New"/>
          <w:rtl w:val="0"/>
        </w:rPr>
        <w:t xml:space="preserve">[ctrl+f]</w:t>
      </w:r>
      <w:r w:rsidDel="00000000" w:rsidR="00000000" w:rsidRPr="00000000">
        <w:rPr>
          <w:rtl w:val="0"/>
        </w:rPr>
      </w:r>
    </w:p>
    <w:p w:rsidR="00000000" w:rsidDel="00000000" w:rsidP="00000000" w:rsidRDefault="00000000" w:rsidRPr="00000000" w14:paraId="000000C8">
      <w:pPr>
        <w:numPr>
          <w:ilvl w:val="2"/>
          <w:numId w:val="121"/>
        </w:numPr>
        <w:ind w:left="2160" w:hanging="360"/>
      </w:pPr>
      <w:r w:rsidDel="00000000" w:rsidR="00000000" w:rsidRPr="00000000">
        <w:rPr>
          <w:rtl w:val="0"/>
        </w:rPr>
        <w:t xml:space="preserve">Use the bot </w:t>
      </w:r>
      <w:r w:rsidDel="00000000" w:rsidR="00000000" w:rsidRPr="00000000">
        <w:rPr>
          <w:b w:val="1"/>
          <w:sz w:val="19"/>
          <w:szCs w:val="19"/>
          <w:rtl w:val="0"/>
        </w:rPr>
        <w:t xml:space="preserve">@ZoomcampQABot </w:t>
      </w:r>
      <w:r w:rsidDel="00000000" w:rsidR="00000000" w:rsidRPr="00000000">
        <w:rPr>
          <w:rtl w:val="0"/>
        </w:rPr>
        <w:t xml:space="preserve">to do the search for you</w:t>
      </w:r>
      <w:r w:rsidDel="00000000" w:rsidR="00000000" w:rsidRPr="00000000">
        <w:rPr>
          <w:rtl w:val="0"/>
        </w:rPr>
      </w:r>
    </w:p>
    <w:p w:rsidR="00000000" w:rsidDel="00000000" w:rsidP="00000000" w:rsidRDefault="00000000" w:rsidRPr="00000000" w14:paraId="000000C9">
      <w:pPr>
        <w:numPr>
          <w:ilvl w:val="1"/>
          <w:numId w:val="121"/>
        </w:numPr>
        <w:ind w:left="1440" w:hanging="360"/>
      </w:pPr>
      <w:r w:rsidDel="00000000" w:rsidR="00000000" w:rsidRPr="00000000">
        <w:rPr>
          <w:rtl w:val="0"/>
        </w:rPr>
        <w:t xml:space="preserve">When asking a question, include as much information as possible:</w:t>
      </w:r>
    </w:p>
    <w:p w:rsidR="00000000" w:rsidDel="00000000" w:rsidP="00000000" w:rsidRDefault="00000000" w:rsidRPr="00000000" w14:paraId="000000CA">
      <w:pPr>
        <w:numPr>
          <w:ilvl w:val="2"/>
          <w:numId w:val="121"/>
        </w:numPr>
        <w:ind w:left="2160" w:hanging="360"/>
      </w:pPr>
      <w:r w:rsidDel="00000000" w:rsidR="00000000" w:rsidRPr="00000000">
        <w:rPr>
          <w:rtl w:val="0"/>
        </w:rPr>
        <w:t xml:space="preserve">What are you coding on? What OS?</w:t>
      </w:r>
    </w:p>
    <w:p w:rsidR="00000000" w:rsidDel="00000000" w:rsidP="00000000" w:rsidRDefault="00000000" w:rsidRPr="00000000" w14:paraId="000000CB">
      <w:pPr>
        <w:numPr>
          <w:ilvl w:val="2"/>
          <w:numId w:val="121"/>
        </w:numPr>
        <w:ind w:left="216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CC">
      <w:pPr>
        <w:numPr>
          <w:ilvl w:val="2"/>
          <w:numId w:val="121"/>
        </w:numPr>
        <w:ind w:left="216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CD">
      <w:pPr>
        <w:numPr>
          <w:ilvl w:val="2"/>
          <w:numId w:val="121"/>
        </w:numPr>
        <w:ind w:left="216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CE">
      <w:pPr>
        <w:numPr>
          <w:ilvl w:val="1"/>
          <w:numId w:val="121"/>
        </w:numPr>
        <w:ind w:left="1440" w:hanging="360"/>
      </w:pPr>
      <w:r w:rsidDel="00000000" w:rsidR="00000000" w:rsidRPr="00000000">
        <w:rPr>
          <w:rtl w:val="0"/>
        </w:rPr>
        <w:t xml:space="preserve">DO NOT use screenshots, especially don’t take pictures from a phone.</w:t>
      </w:r>
    </w:p>
    <w:p w:rsidR="00000000" w:rsidDel="00000000" w:rsidP="00000000" w:rsidRDefault="00000000" w:rsidRPr="00000000" w14:paraId="000000CF">
      <w:pPr>
        <w:numPr>
          <w:ilvl w:val="1"/>
          <w:numId w:val="121"/>
        </w:numPr>
        <w:ind w:left="1440" w:hanging="360"/>
      </w:pPr>
      <w:r w:rsidDel="00000000" w:rsidR="00000000" w:rsidRPr="00000000">
        <w:rPr>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D0">
      <w:pPr>
        <w:numPr>
          <w:ilvl w:val="2"/>
          <w:numId w:val="121"/>
        </w:numPr>
        <w:ind w:left="2160" w:hanging="360"/>
      </w:pPr>
      <w:r w:rsidDel="00000000" w:rsidR="00000000" w:rsidRPr="00000000">
        <w:rPr>
          <w:rtl w:val="0"/>
        </w:rPr>
        <w:t xml:space="preserve">Use ``` for formatting your code.</w:t>
      </w:r>
    </w:p>
    <w:p w:rsidR="00000000" w:rsidDel="00000000" w:rsidP="00000000" w:rsidRDefault="00000000" w:rsidRPr="00000000" w14:paraId="000000D1">
      <w:pPr>
        <w:numPr>
          <w:ilvl w:val="1"/>
          <w:numId w:val="121"/>
        </w:numPr>
        <w:ind w:left="1440" w:hanging="360"/>
      </w:pPr>
      <w:r w:rsidDel="00000000" w:rsidR="00000000" w:rsidRPr="00000000">
        <w:rPr>
          <w:rtl w:val="0"/>
        </w:rPr>
        <w:t xml:space="preserve">Use the same thread for the conversation (that means reply to your own thread). </w:t>
      </w:r>
    </w:p>
    <w:p w:rsidR="00000000" w:rsidDel="00000000" w:rsidP="00000000" w:rsidRDefault="00000000" w:rsidRPr="00000000" w14:paraId="000000D2">
      <w:pPr>
        <w:numPr>
          <w:ilvl w:val="2"/>
          <w:numId w:val="121"/>
        </w:numPr>
        <w:ind w:left="2160" w:hanging="360"/>
      </w:pPr>
      <w:r w:rsidDel="00000000" w:rsidR="00000000" w:rsidRPr="00000000">
        <w:rPr>
          <w:rtl w:val="0"/>
        </w:rPr>
        <w:t xml:space="preserve">DO NOT create multiple posts to discuss the issue.</w:t>
      </w:r>
    </w:p>
    <w:p w:rsidR="00000000" w:rsidDel="00000000" w:rsidP="00000000" w:rsidRDefault="00000000" w:rsidRPr="00000000" w14:paraId="000000D3">
      <w:pPr>
        <w:numPr>
          <w:ilvl w:val="2"/>
          <w:numId w:val="121"/>
        </w:numPr>
        <w:ind w:left="2160" w:hanging="360"/>
      </w:pPr>
      <w:r w:rsidDel="00000000" w:rsidR="00000000" w:rsidRPr="00000000">
        <w:rPr>
          <w:rtl w:val="0"/>
        </w:rPr>
        <w:t xml:space="preserve">You may create a new post if the issue reemerges down the road. Describe what has changed in the environment.</w:t>
      </w:r>
    </w:p>
    <w:p w:rsidR="00000000" w:rsidDel="00000000" w:rsidP="00000000" w:rsidRDefault="00000000" w:rsidRPr="00000000" w14:paraId="000000D4">
      <w:pPr>
        <w:numPr>
          <w:ilvl w:val="1"/>
          <w:numId w:val="121"/>
        </w:numPr>
        <w:ind w:left="1440" w:hanging="360"/>
      </w:pPr>
      <w:r w:rsidDel="00000000" w:rsidR="00000000" w:rsidRPr="00000000">
        <w:rPr>
          <w:rtl w:val="0"/>
        </w:rPr>
        <w:t xml:space="preserve">Provide additional information in the same thread of the steps you have taken for resolution.</w:t>
      </w:r>
    </w:p>
    <w:p w:rsidR="00000000" w:rsidDel="00000000" w:rsidP="00000000" w:rsidRDefault="00000000" w:rsidRPr="00000000" w14:paraId="000000D5">
      <w:pPr>
        <w:numPr>
          <w:ilvl w:val="0"/>
          <w:numId w:val="121"/>
        </w:numPr>
        <w:ind w:left="720" w:hanging="360"/>
      </w:pPr>
      <w:r w:rsidDel="00000000" w:rsidR="00000000" w:rsidRPr="00000000">
        <w:rPr>
          <w:rtl w:val="0"/>
        </w:rPr>
        <w:t xml:space="preserve">Take a break and come back later.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D6">
      <w:pPr>
        <w:numPr>
          <w:ilvl w:val="0"/>
          <w:numId w:val="121"/>
        </w:numPr>
        <w:ind w:left="720" w:hanging="360"/>
      </w:pPr>
      <w:r w:rsidDel="00000000" w:rsidR="00000000" w:rsidRPr="00000000">
        <w:rPr>
          <w:rtl w:val="0"/>
        </w:rPr>
        <w:t xml:space="preserve">Remember technology issues in real life sometimes take days or even weeks to resolve.</w:t>
      </w:r>
    </w:p>
    <w:p w:rsidR="00000000" w:rsidDel="00000000" w:rsidP="00000000" w:rsidRDefault="00000000" w:rsidRPr="00000000" w14:paraId="000000D7">
      <w:pPr>
        <w:numPr>
          <w:ilvl w:val="0"/>
          <w:numId w:val="121"/>
        </w:numPr>
        <w:ind w:left="720" w:hanging="360"/>
      </w:pPr>
      <w:r w:rsidDel="00000000" w:rsidR="00000000" w:rsidRPr="00000000">
        <w:rPr>
          <w:rtl w:val="0"/>
        </w:rPr>
        <w:t xml:space="preserve"> If somebody helped you with your problem and it's not in the FAQ, please add it there. It will help other students.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yrf99om8uo7g" w:id="48"/>
      <w:bookmarkEnd w:id="48"/>
      <w:r w:rsidDel="00000000" w:rsidR="00000000" w:rsidRPr="00000000">
        <w:rPr>
          <w:rtl w:val="0"/>
        </w:rPr>
        <w:t xml:space="preserve">How to ask questions</w:t>
      </w:r>
    </w:p>
    <w:p w:rsidR="00000000" w:rsidDel="00000000" w:rsidP="00000000" w:rsidRDefault="00000000" w:rsidRPr="00000000" w14:paraId="000000DA">
      <w:pPr>
        <w:rPr/>
      </w:pPr>
      <w:r w:rsidDel="00000000" w:rsidR="00000000" w:rsidRPr="00000000">
        <w:rPr>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0DB">
      <w:pPr>
        <w:numPr>
          <w:ilvl w:val="0"/>
          <w:numId w:val="47"/>
        </w:numPr>
        <w:ind w:left="720" w:hanging="360"/>
      </w:pPr>
      <w:r w:rsidDel="00000000" w:rsidR="00000000" w:rsidRPr="00000000">
        <w:rPr>
          <w:rtl w:val="0"/>
        </w:rPr>
        <w:t xml:space="preserve">What are you coding on? What OS?</w:t>
      </w:r>
    </w:p>
    <w:p w:rsidR="00000000" w:rsidDel="00000000" w:rsidP="00000000" w:rsidRDefault="00000000" w:rsidRPr="00000000" w14:paraId="000000DC">
      <w:pPr>
        <w:numPr>
          <w:ilvl w:val="0"/>
          <w:numId w:val="47"/>
        </w:numPr>
        <w:ind w:left="72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DD">
      <w:pPr>
        <w:numPr>
          <w:ilvl w:val="0"/>
          <w:numId w:val="47"/>
        </w:numPr>
        <w:ind w:left="72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DE">
      <w:pPr>
        <w:numPr>
          <w:ilvl w:val="0"/>
          <w:numId w:val="47"/>
        </w:numPr>
        <w:ind w:left="72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gyz5ur2hwlls" w:id="49"/>
      <w:bookmarkEnd w:id="49"/>
      <w:r w:rsidDel="00000000" w:rsidR="00000000" w:rsidRPr="00000000">
        <w:rPr>
          <w:rtl w:val="0"/>
        </w:rPr>
        <w:t xml:space="preserve">How do I use Git / GitHub for this course?</w:t>
      </w:r>
    </w:p>
    <w:p w:rsidR="00000000" w:rsidDel="00000000" w:rsidP="00000000" w:rsidRDefault="00000000" w:rsidRPr="00000000" w14:paraId="000000E1">
      <w:pPr>
        <w:rPr/>
      </w:pPr>
      <w:r w:rsidDel="00000000" w:rsidR="00000000" w:rsidRPr="00000000">
        <w:rPr>
          <w:rtl w:val="0"/>
        </w:rPr>
        <w:t xml:space="preserve">After you create a GitHub account, you should clone the course repo to your local machine using the process outlined in this video: </w:t>
      </w:r>
      <w:hyperlink r:id="rId52">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E3">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3">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Remember to ignore large database, .csv, and .gz files, and other files that should not be saved to a repository. Use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 for this: </w:t>
      </w:r>
      <w:hyperlink r:id="rId54">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NEVER stores passwords or keys in a git repo (even if that repo is set to private). Put files containing sensitive information (</w:t>
      </w:r>
      <w:r w:rsidDel="00000000" w:rsidR="00000000" w:rsidRPr="00000000">
        <w:rPr>
          <w:rFonts w:ascii="Courier New" w:cs="Courier New" w:eastAsia="Courier New" w:hAnsi="Courier New"/>
          <w:rtl w:val="0"/>
        </w:rPr>
        <w:t xml:space="preserve">.env</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secret.json</w:t>
      </w:r>
      <w:r w:rsidDel="00000000" w:rsidR="00000000" w:rsidRPr="00000000">
        <w:rPr>
          <w:rtl w:val="0"/>
        </w:rPr>
        <w:t xml:space="preserve"> etc.) in your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This is also a great resource: </w:t>
      </w:r>
      <w:hyperlink r:id="rId55">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0E7">
      <w:pPr>
        <w:pStyle w:val="Heading2"/>
        <w:rPr/>
      </w:pPr>
      <w:bookmarkStart w:colFirst="0" w:colLast="0" w:name="_n89ufeum3h8m" w:id="50"/>
      <w:bookmarkEnd w:id="50"/>
      <w:r w:rsidDel="00000000" w:rsidR="00000000" w:rsidRPr="00000000">
        <w:rPr>
          <w:rtl w:val="0"/>
        </w:rPr>
        <w:t xml:space="preserve">VS Code: Tab using spaces</w:t>
      </w:r>
    </w:p>
    <w:p w:rsidR="00000000" w:rsidDel="00000000" w:rsidP="00000000" w:rsidRDefault="00000000" w:rsidRPr="00000000" w14:paraId="000000E8">
      <w:pPr>
        <w:rPr/>
      </w:pPr>
      <w:r w:rsidDel="00000000" w:rsidR="00000000" w:rsidRPr="00000000">
        <w:rPr>
          <w:rtl w:val="0"/>
        </w:rPr>
        <w:t xml:space="preserve">Error: Makefile:2: *** missing separator.  Stop.</w:t>
      </w:r>
    </w:p>
    <w:p w:rsidR="00000000" w:rsidDel="00000000" w:rsidP="00000000" w:rsidRDefault="00000000" w:rsidRPr="00000000" w14:paraId="000000E9">
      <w:pPr>
        <w:rPr/>
      </w:pPr>
      <w:r w:rsidDel="00000000" w:rsidR="00000000" w:rsidRPr="00000000">
        <w:rPr>
          <w:rtl w:val="0"/>
        </w:rPr>
        <w:t xml:space="preserve">Solution: Tabs in documents should be converted to Tab instead of spaces. </w:t>
      </w:r>
      <w:hyperlink r:id="rId56">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0EA">
      <w:pPr>
        <w:pStyle w:val="Heading2"/>
        <w:rPr/>
      </w:pPr>
      <w:bookmarkStart w:colFirst="0" w:colLast="0" w:name="_eg2r66nuw1k5" w:id="51"/>
      <w:bookmarkEnd w:id="51"/>
      <w:r w:rsidDel="00000000" w:rsidR="00000000" w:rsidRPr="00000000">
        <w:rPr>
          <w:rtl w:val="0"/>
        </w:rPr>
        <w:t xml:space="preserve">Opening an HTML file with a Windows browser from Linux running on WSL</w:t>
      </w:r>
    </w:p>
    <w:p w:rsidR="00000000" w:rsidDel="00000000" w:rsidP="00000000" w:rsidRDefault="00000000" w:rsidRPr="00000000" w14:paraId="000000EB">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57">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0EC">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0EE">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F">
      <w:pPr>
        <w:pStyle w:val="Heading2"/>
        <w:rPr/>
      </w:pPr>
      <w:bookmarkStart w:colFirst="0" w:colLast="0" w:name="_n97v2vif1b9l" w:id="52"/>
      <w:bookmarkEnd w:id="52"/>
      <w:r w:rsidDel="00000000" w:rsidR="00000000" w:rsidRPr="00000000">
        <w:rPr>
          <w:rtl w:val="0"/>
        </w:rPr>
        <w:t xml:space="preserve">Set up Chrome Remote Desktop for Linux on Compute Engine</w:t>
      </w:r>
    </w:p>
    <w:p w:rsidR="00000000" w:rsidDel="00000000" w:rsidP="00000000" w:rsidRDefault="00000000" w:rsidRPr="00000000" w14:paraId="000000F0">
      <w:pPr>
        <w:rPr/>
      </w:pPr>
      <w:r w:rsidDel="00000000" w:rsidR="00000000" w:rsidRPr="00000000">
        <w:rPr>
          <w:rtl w:val="0"/>
        </w:rPr>
        <w:t xml:space="preserve">This </w:t>
      </w:r>
      <w:hyperlink r:id="rId58">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F1">
      <w:pPr>
        <w:pStyle w:val="Heading2"/>
        <w:rPr/>
      </w:pPr>
      <w:bookmarkStart w:colFirst="0" w:colLast="0" w:name="_iw81hri0wiiu" w:id="53"/>
      <w:bookmarkEnd w:id="53"/>
      <w:r w:rsidDel="00000000" w:rsidR="00000000" w:rsidRPr="00000000">
        <w:rPr>
          <w:rtl w:val="0"/>
        </w:rPr>
        <w:t xml:space="preserve">Certificate - generating, receiving after projects graded</w:t>
      </w:r>
    </w:p>
    <w:p w:rsidR="00000000" w:rsidDel="00000000" w:rsidP="00000000" w:rsidRDefault="00000000" w:rsidRPr="00000000" w14:paraId="000000F2">
      <w:pPr>
        <w:rPr/>
      </w:pPr>
      <w:r w:rsidDel="00000000" w:rsidR="00000000" w:rsidRPr="00000000">
        <w:rPr>
          <w:rtl w:val="0"/>
        </w:rPr>
        <w:t xml:space="preserve">Q: When will it be sent out / released?</w:t>
      </w:r>
    </w:p>
    <w:p w:rsidR="00000000" w:rsidDel="00000000" w:rsidP="00000000" w:rsidRDefault="00000000" w:rsidRPr="00000000" w14:paraId="000000F3">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0F4">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0F5">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0F6">
      <w:pPr>
        <w:rPr/>
      </w:pPr>
      <w:r w:rsidDel="00000000" w:rsidR="00000000" w:rsidRPr="00000000">
        <w:rPr>
          <w:rtl w:val="0"/>
        </w:rPr>
        <w:t xml:space="preserve">(2)  when the grading is completed. </w:t>
      </w:r>
    </w:p>
    <w:p w:rsidR="00000000" w:rsidDel="00000000" w:rsidP="00000000" w:rsidRDefault="00000000" w:rsidRPr="00000000" w14:paraId="000000F7">
      <w:pPr>
        <w:rPr/>
      </w:pPr>
      <w:r w:rsidDel="00000000" w:rsidR="00000000" w:rsidRPr="00000000">
        <w:rPr>
          <w:rtl w:val="0"/>
        </w:rPr>
        <w:t xml:space="preserve">After the second announcement, please follow instructions in </w:t>
      </w:r>
      <w:hyperlink r:id="rId59">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rPr>
          <w:vertAlign w:val="superscript"/>
        </w:rPr>
      </w:pPr>
      <w:bookmarkStart w:colFirst="0" w:colLast="0" w:name="_38po8llisih5" w:id="54"/>
      <w:bookmarkEnd w:id="54"/>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0FA">
      <w:pPr>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0FB">
      <w:pPr>
        <w:rPr/>
      </w:pPr>
      <w:r w:rsidDel="00000000" w:rsidR="00000000" w:rsidRPr="00000000">
        <w:rPr>
          <w:rtl w:val="0"/>
        </w:rPr>
        <w:t xml:space="preserve">When you try to download the 2021 data from </w:t>
      </w:r>
      <w:hyperlink r:id="rId60">
        <w:r w:rsidDel="00000000" w:rsidR="00000000" w:rsidRPr="00000000">
          <w:rPr>
            <w:u w:val="single"/>
            <w:rtl w:val="0"/>
          </w:rPr>
          <w:t xml:space="preserve">TLC website</w:t>
        </w:r>
      </w:hyperlink>
      <w:r w:rsidDel="00000000" w:rsidR="00000000" w:rsidRPr="00000000">
        <w:rPr>
          <w:rtl w:val="0"/>
        </w:rPr>
        <w:t xml:space="preserve">, you get this error:</w:t>
      </w:r>
    </w:p>
    <w:p w:rsidR="00000000" w:rsidDel="00000000" w:rsidP="00000000" w:rsidRDefault="00000000" w:rsidRPr="00000000" w14:paraId="000000FC">
      <w:pPr>
        <w:rPr/>
      </w:pPr>
      <w:r w:rsidDel="00000000" w:rsidR="00000000" w:rsidRPr="00000000">
        <w:rPr>
          <w:rtl w:val="0"/>
        </w:rPr>
        <w:t xml:space="preserve">If you click on the link, and ERROR 403: Forbidden on the terminal.</w:t>
      </w:r>
      <w:r w:rsidDel="00000000" w:rsidR="00000000" w:rsidRPr="00000000">
        <w:rPr/>
        <w:drawing>
          <wp:inline distB="114300" distT="114300" distL="114300" distR="114300">
            <wp:extent cx="6361180" cy="1461494"/>
            <wp:effectExtent b="0" l="0" r="0" t="0"/>
            <wp:docPr id="9" name="image7.png"/>
            <a:graphic>
              <a:graphicData uri="http://schemas.openxmlformats.org/drawingml/2006/picture">
                <pic:pic>
                  <pic:nvPicPr>
                    <pic:cNvPr id="0" name="image7.png"/>
                    <pic:cNvPicPr preferRelativeResize="0"/>
                  </pic:nvPicPr>
                  <pic:blipFill>
                    <a:blip r:embed="rId61"/>
                    <a:srcRect b="75576" l="0" r="45313" t="0"/>
                    <a:stretch>
                      <a:fillRect/>
                    </a:stretch>
                  </pic:blipFill>
                  <pic:spPr>
                    <a:xfrm>
                      <a:off x="0" y="0"/>
                      <a:ext cx="6361180" cy="14614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We have a backup, so use it instead: </w:t>
      </w:r>
      <w:hyperlink r:id="rId62">
        <w:r w:rsidDel="00000000" w:rsidR="00000000" w:rsidRPr="00000000">
          <w:rPr>
            <w:u w:val="single"/>
            <w:rtl w:val="0"/>
          </w:rPr>
          <w:t xml:space="preserve">https://github.com/DataTalksClub/nyc-tlc-data</w:t>
        </w:r>
      </w:hyperlink>
      <w:r w:rsidDel="00000000" w:rsidR="00000000" w:rsidRPr="00000000">
        <w:rPr>
          <w:rtl w:val="0"/>
        </w:rPr>
        <w:t xml:space="preserve">r</w:t>
      </w:r>
    </w:p>
    <w:p w:rsidR="00000000" w:rsidDel="00000000" w:rsidP="00000000" w:rsidRDefault="00000000" w:rsidRPr="00000000" w14:paraId="000000FE">
      <w:pPr>
        <w:rPr/>
      </w:pPr>
      <w:r w:rsidDel="00000000" w:rsidR="00000000" w:rsidRPr="00000000">
        <w:rPr>
          <w:rtl w:val="0"/>
        </w:rPr>
        <w:t xml:space="preserve">So the link should be </w:t>
      </w:r>
      <w:hyperlink r:id="rId63">
        <w:r w:rsidDel="00000000" w:rsidR="00000000" w:rsidRPr="00000000">
          <w:rPr>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0FF">
      <w:pPr>
        <w:rPr>
          <w:shd w:fill="ffd966" w:val="clear"/>
        </w:rPr>
      </w:pPr>
      <w:r w:rsidDel="00000000" w:rsidR="00000000" w:rsidRPr="00000000">
        <w:rPr>
          <w:rtl w:val="0"/>
        </w:rPr>
        <w:t xml:space="preserve">  Note: Make sure to </w:t>
      </w:r>
      <w:hyperlink r:id="rId64">
        <w:r w:rsidDel="00000000" w:rsidR="00000000" w:rsidRPr="00000000">
          <w:rPr>
            <w:u w:val="single"/>
            <w:rtl w:val="0"/>
          </w:rPr>
          <w:t xml:space="preserve">unzip the “gz” file</w:t>
        </w:r>
      </w:hyperlink>
      <w:r w:rsidDel="00000000" w:rsidR="00000000" w:rsidRPr="00000000">
        <w:rPr>
          <w:rtl w:val="0"/>
        </w:rPr>
        <w:t xml:space="preserve"> (no, the “unzip” command won’t work for this.)</w:t>
      </w:r>
      <w:r w:rsidDel="00000000" w:rsidR="00000000" w:rsidRPr="00000000">
        <w:rPr>
          <w:rtl w:val="0"/>
        </w:rPr>
      </w:r>
    </w:p>
    <w:p w:rsidR="00000000" w:rsidDel="00000000" w:rsidP="00000000" w:rsidRDefault="00000000" w:rsidRPr="00000000" w14:paraId="00000100">
      <w:pPr>
        <w:pStyle w:val="Heading2"/>
        <w:rPr>
          <w:sz w:val="24"/>
          <w:szCs w:val="24"/>
        </w:rPr>
      </w:pPr>
      <w:bookmarkStart w:colFirst="0" w:colLast="0" w:name="_6a1nda9lljsu" w:id="55"/>
      <w:bookmarkEnd w:id="55"/>
      <w:r w:rsidDel="00000000" w:rsidR="00000000" w:rsidRPr="00000000">
        <w:rPr>
          <w:sz w:val="34"/>
          <w:szCs w:val="34"/>
          <w:rtl w:val="0"/>
        </w:rPr>
        <w:t xml:space="preserve">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 </w:t>
      </w:r>
      <w:hyperlink r:id="rId65">
        <w:r w:rsidDel="00000000" w:rsidR="00000000" w:rsidRPr="00000000">
          <w:rPr>
            <w:u w:val="single"/>
            <w:rtl w:val="0"/>
          </w:rPr>
          <w:t xml:space="preserve">this video</w:t>
        </w:r>
      </w:hyperlink>
      <w:r w:rsidDel="00000000" w:rsidR="00000000" w:rsidRPr="00000000">
        <w:rPr>
          <w:rtl w:val="0"/>
        </w:rPr>
        <w:t xml:space="preserve">, we store the data file as </w:t>
      </w:r>
      <w:r w:rsidDel="00000000" w:rsidR="00000000" w:rsidRPr="00000000">
        <w:rPr>
          <w:rFonts w:ascii="Roboto Mono" w:cs="Roboto Mono" w:eastAsia="Roboto Mono" w:hAnsi="Roboto Mono"/>
          <w:shd w:fill="f3f3f3" w:val="clear"/>
          <w:rtl w:val="0"/>
        </w:rPr>
        <w:t xml:space="preserve">“output.csv”</w:t>
      </w:r>
      <w:r w:rsidDel="00000000" w:rsidR="00000000" w:rsidRPr="00000000">
        <w:rPr>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hd w:fill="f3f3f3" w:val="clear"/>
          <w:rtl w:val="0"/>
        </w:rPr>
        <w:t xml:space="preserve">csv_name = “output.cs -v”</w:t>
      </w:r>
      <w:r w:rsidDel="00000000" w:rsidR="00000000" w:rsidRPr="00000000">
        <w:rPr>
          <w:rtl w:val="0"/>
        </w:rPr>
        <w:t xml:space="preserve"> with the file name given at the end of the URL. Notice that the URL for the yellow taxi data is: </w:t>
      </w:r>
      <w:hyperlink r:id="rId66">
        <w:r w:rsidDel="00000000" w:rsidR="00000000" w:rsidRPr="00000000">
          <w:rPr>
            <w:u w:val="single"/>
            <w:rtl w:val="0"/>
          </w:rPr>
          <w:t xml:space="preserve">https://github.com/DataTalksClub/nyc-tlc-data/releases/download/yellow/</w:t>
        </w:r>
      </w:hyperlink>
      <w:hyperlink r:id="rId67">
        <w:r w:rsidDel="00000000" w:rsidR="00000000" w:rsidRPr="00000000">
          <w:rPr>
            <w:highlight w:val="yellow"/>
            <w:u w:val="single"/>
            <w:rtl w:val="0"/>
          </w:rPr>
          <w:t xml:space="preserve">yellow_tripdata_2021-01.csv.gz</w:t>
        </w:r>
      </w:hyperlink>
      <w:r w:rsidDel="00000000" w:rsidR="00000000" w:rsidRPr="00000000">
        <w:rPr>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That is, we can replace</w:t>
      </w:r>
      <w:r w:rsidDel="00000000" w:rsidR="00000000" w:rsidRPr="00000000">
        <w:rPr>
          <w:rFonts w:ascii="Roboto Mono" w:cs="Roboto Mono" w:eastAsia="Roboto Mono" w:hAnsi="Roboto Mono"/>
          <w:shd w:fill="f3f3f3" w:val="clear"/>
          <w:rtl w:val="0"/>
        </w:rPr>
        <w:t xml:space="preserve"> csv_name = “output.csv”</w:t>
      </w:r>
      <w:r w:rsidDel="00000000" w:rsidR="00000000" w:rsidRPr="00000000">
        <w:rPr>
          <w:rtl w:val="0"/>
        </w:rPr>
        <w:t xml:space="preserve"> with</w:t>
        <w:br w:type="textWrapping"/>
      </w:r>
      <w:r w:rsidDel="00000000" w:rsidR="00000000" w:rsidRPr="00000000">
        <w:rPr>
          <w:rFonts w:ascii="Roboto Mono" w:cs="Roboto Mono" w:eastAsia="Roboto Mono" w:hAnsi="Roboto Mono"/>
          <w:shd w:fill="f3f3f3" w:val="clear"/>
          <w:rtl w:val="0"/>
        </w:rPr>
        <w:t xml:space="preserve">csv_name = url.split(“/”)[-1]</w:t>
      </w:r>
      <w:r w:rsidDel="00000000" w:rsidR="00000000" w:rsidRPr="00000000">
        <w:rPr>
          <w:rtl w:val="0"/>
        </w:rPr>
        <w:t xml:space="preserve"> . Then when we use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to using </w:t>
      </w:r>
      <w:r w:rsidDel="00000000" w:rsidR="00000000" w:rsidRPr="00000000">
        <w:rPr>
          <w:rFonts w:ascii="Roboto Mono" w:cs="Roboto Mono" w:eastAsia="Roboto Mono" w:hAnsi="Roboto Mono"/>
          <w:shd w:fill="f3f3f3" w:val="clear"/>
          <w:rtl w:val="0"/>
        </w:rPr>
        <w:t xml:space="preserve">pd.read_csv</w:t>
      </w:r>
      <w:r w:rsidDel="00000000" w:rsidR="00000000" w:rsidRPr="00000000">
        <w:rPr>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can read csv.gz files directly.</w:t>
      </w:r>
    </w:p>
    <w:p w:rsidR="00000000" w:rsidDel="00000000" w:rsidP="00000000" w:rsidRDefault="00000000" w:rsidRPr="00000000" w14:paraId="00000102">
      <w:pPr>
        <w:pStyle w:val="Heading2"/>
        <w:rPr/>
      </w:pPr>
      <w:bookmarkStart w:colFirst="0" w:colLast="0" w:name="_a3fvd2e4ofo4" w:id="56"/>
      <w:bookmarkEnd w:id="56"/>
      <w:r w:rsidDel="00000000" w:rsidR="00000000" w:rsidRPr="00000000">
        <w:rPr>
          <w:rtl w:val="0"/>
        </w:rPr>
        <w:t xml:space="preserve">Taxi Data - Data Dictionary for NY Taxi data?</w:t>
      </w:r>
    </w:p>
    <w:p w:rsidR="00000000" w:rsidDel="00000000" w:rsidP="00000000" w:rsidRDefault="00000000" w:rsidRPr="00000000" w14:paraId="00000103">
      <w:pPr>
        <w:rPr>
          <w:sz w:val="34"/>
          <w:szCs w:val="34"/>
        </w:rPr>
      </w:pPr>
      <w:r w:rsidDel="00000000" w:rsidR="00000000" w:rsidRPr="00000000">
        <w:rPr>
          <w:rtl w:val="0"/>
        </w:rPr>
        <w:t xml:space="preserve">Yellow Trips: </w:t>
      </w:r>
      <w:hyperlink r:id="rId68">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Green Trips: </w:t>
      </w:r>
      <w:hyperlink r:id="rId69">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5">
      <w:pPr>
        <w:pStyle w:val="Heading2"/>
        <w:rPr/>
      </w:pPr>
      <w:bookmarkStart w:colFirst="0" w:colLast="0" w:name="_yfeyr8ilnvi2" w:id="57"/>
      <w:bookmarkEnd w:id="57"/>
      <w:r w:rsidDel="00000000" w:rsidR="00000000" w:rsidRPr="00000000">
        <w:rPr>
          <w:rtl w:val="0"/>
        </w:rPr>
        <w:t xml:space="preserve">Taxi Data - Unzip Parquet file</w:t>
      </w:r>
    </w:p>
    <w:p w:rsidR="00000000" w:rsidDel="00000000" w:rsidP="00000000" w:rsidRDefault="00000000" w:rsidRPr="00000000" w14:paraId="00000106">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7">
      <w:pPr>
        <w:rPr/>
      </w:pPr>
      <w:r w:rsidDel="00000000" w:rsidR="00000000" w:rsidRPr="00000000">
        <w:rPr>
          <w:rtl w:val="0"/>
        </w:rPr>
        <w:t xml:space="preserve">‘’’gunzip green_tripdata_2019-09.csv.gz’’’</w:t>
      </w:r>
    </w:p>
    <w:p w:rsidR="00000000" w:rsidDel="00000000" w:rsidP="00000000" w:rsidRDefault="00000000" w:rsidRPr="00000000" w14:paraId="00000108">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09">
      <w:pPr>
        <w:rPr/>
      </w:pPr>
      <w:r w:rsidDel="00000000" w:rsidR="00000000" w:rsidRPr="00000000">
        <w:rPr>
          <w:rtl w:val="0"/>
        </w:rPr>
        <w:t xml:space="preserve">In the def main(params) add this line</w:t>
      </w:r>
    </w:p>
    <w:p w:rsidR="00000000" w:rsidDel="00000000" w:rsidP="00000000" w:rsidRDefault="00000000" w:rsidRPr="00000000" w14:paraId="0000010A">
      <w:pPr>
        <w:rPr>
          <w:i w:val="1"/>
        </w:rPr>
      </w:pPr>
      <w:r w:rsidDel="00000000" w:rsidR="00000000" w:rsidRPr="00000000">
        <w:rPr>
          <w:i w:val="1"/>
          <w:rtl w:val="0"/>
        </w:rPr>
        <w:t xml:space="preserve">parquet_name= 'output.parquet'</w:t>
      </w:r>
    </w:p>
    <w:p w:rsidR="00000000" w:rsidDel="00000000" w:rsidP="00000000" w:rsidRDefault="00000000" w:rsidRPr="00000000" w14:paraId="0000010B">
      <w:pPr>
        <w:rPr/>
      </w:pPr>
      <w:r w:rsidDel="00000000" w:rsidR="00000000" w:rsidRPr="00000000">
        <w:rPr>
          <w:rtl w:val="0"/>
        </w:rPr>
        <w:t xml:space="preserve">Then edit the code which downloads the files</w:t>
      </w:r>
    </w:p>
    <w:p w:rsidR="00000000" w:rsidDel="00000000" w:rsidP="00000000" w:rsidRDefault="00000000" w:rsidRPr="00000000" w14:paraId="0000010C">
      <w:pPr>
        <w:rPr>
          <w:i w:val="1"/>
        </w:rPr>
      </w:pPr>
      <w:r w:rsidDel="00000000" w:rsidR="00000000" w:rsidRPr="00000000">
        <w:rPr>
          <w:i w:val="1"/>
          <w:rtl w:val="0"/>
        </w:rPr>
        <w:t xml:space="preserve">os.system(f"wget {url} -O {parquet_name}")</w:t>
      </w:r>
    </w:p>
    <w:p w:rsidR="00000000" w:rsidDel="00000000" w:rsidP="00000000" w:rsidRDefault="00000000" w:rsidRPr="00000000" w14:paraId="0000010D">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0E">
      <w:pPr>
        <w:rPr/>
      </w:pPr>
      <w:r w:rsidDel="00000000" w:rsidR="00000000" w:rsidRPr="00000000">
        <w:rPr>
          <w:rtl w:val="0"/>
        </w:rPr>
        <w:t xml:space="preserve">df = pd.read_parquet(parquet_name)</w:t>
      </w:r>
    </w:p>
    <w:p w:rsidR="00000000" w:rsidDel="00000000" w:rsidP="00000000" w:rsidRDefault="00000000" w:rsidRPr="00000000" w14:paraId="0000010F">
      <w:pPr>
        <w:rPr/>
      </w:pPr>
      <w:r w:rsidDel="00000000" w:rsidR="00000000" w:rsidRPr="00000000">
        <w:rPr>
          <w:rtl w:val="0"/>
        </w:rPr>
        <w:t xml:space="preserve">df.to_csv(csv_name, index=False)</w:t>
      </w:r>
    </w:p>
    <w:p w:rsidR="00000000" w:rsidDel="00000000" w:rsidP="00000000" w:rsidRDefault="00000000" w:rsidRPr="00000000" w14:paraId="00000110">
      <w:pPr>
        <w:pStyle w:val="Heading2"/>
        <w:spacing w:after="200" w:lineRule="auto"/>
        <w:rPr>
          <w:sz w:val="34"/>
          <w:szCs w:val="34"/>
        </w:rPr>
      </w:pPr>
      <w:bookmarkStart w:colFirst="0" w:colLast="0" w:name="_cs74r1fos11b" w:id="58"/>
      <w:bookmarkEnd w:id="58"/>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11">
      <w:pPr>
        <w:rPr/>
      </w:pPr>
      <w:r w:rsidDel="00000000" w:rsidR="00000000" w:rsidRPr="00000000">
        <w:rPr>
          <w:rtl w:val="0"/>
        </w:rPr>
        <w:t xml:space="preserve">“</w:t>
      </w:r>
      <w:r w:rsidDel="00000000" w:rsidR="00000000" w:rsidRPr="00000000">
        <w:rPr>
          <w:rtl w:val="0"/>
        </w:rPr>
        <w:t xml:space="preserve">wget</w:t>
      </w:r>
      <w:r w:rsidDel="00000000" w:rsidR="00000000" w:rsidRPr="00000000">
        <w:rPr>
          <w:rtl w:val="0"/>
        </w:rPr>
        <w:t xml:space="preserve"> is not recognized as an internal or external command”, you need to install it.</w:t>
      </w:r>
    </w:p>
    <w:p w:rsidR="00000000" w:rsidDel="00000000" w:rsidP="00000000" w:rsidRDefault="00000000" w:rsidRPr="00000000" w14:paraId="00000112">
      <w:pPr>
        <w:rPr/>
      </w:pPr>
      <w:r w:rsidDel="00000000" w:rsidR="00000000" w:rsidRPr="00000000">
        <w:rPr>
          <w:rtl w:val="0"/>
        </w:rPr>
        <w:t xml:space="preserve">“​​No such file or directory: 'output.csv.gz'”, may also caused by wget not recognized</w:t>
      </w:r>
    </w:p>
    <w:p w:rsidR="00000000" w:rsidDel="00000000" w:rsidP="00000000" w:rsidRDefault="00000000" w:rsidRPr="00000000" w14:paraId="00000113">
      <w:pPr>
        <w:rPr/>
      </w:pPr>
      <w:r w:rsidDel="00000000" w:rsidR="00000000" w:rsidRPr="00000000">
        <w:rPr>
          <w:rtl w:val="0"/>
        </w:rPr>
        <w:t xml:space="preserve">. </w:t>
        <w:br w:type="textWrapping"/>
      </w:r>
      <w:r w:rsidDel="00000000" w:rsidR="00000000" w:rsidRPr="00000000">
        <w:rPr>
          <w:highlight w:val="yellow"/>
          <w:rtl w:val="0"/>
        </w:rPr>
        <w:t xml:space="preserve">On Ubuntu</w:t>
      </w:r>
      <w:r w:rsidDel="00000000" w:rsidR="00000000" w:rsidRPr="00000000">
        <w:rPr>
          <w:rtl w:val="0"/>
        </w:rPr>
        <w:t xml:space="preserve">, run:</w:t>
      </w:r>
    </w:p>
    <w:p w:rsidR="00000000" w:rsidDel="00000000" w:rsidP="00000000" w:rsidRDefault="00000000" w:rsidRPr="00000000" w14:paraId="00000114">
      <w:pPr>
        <w:rPr/>
      </w:pPr>
      <w:r w:rsidDel="00000000" w:rsidR="00000000" w:rsidRPr="00000000">
        <w:rPr>
          <w:rFonts w:ascii="Roboto Mono" w:cs="Roboto Mono" w:eastAsia="Roboto Mono" w:hAnsi="Roboto Mono"/>
          <w:shd w:fill="f3f3f3" w:val="clear"/>
          <w:rtl w:val="0"/>
        </w:rPr>
        <w:t xml:space="preserve">$ sudo apt-get install </w:t>
      </w:r>
      <w:r w:rsidDel="00000000" w:rsidR="00000000" w:rsidRPr="00000000">
        <w:rPr>
          <w:rFonts w:ascii="Roboto Mono" w:cs="Roboto Mono" w:eastAsia="Roboto Mono" w:hAnsi="Roboto Mono"/>
          <w:shd w:fill="f3f3f3" w:val="clear"/>
          <w:rtl w:val="0"/>
        </w:rPr>
        <w:t xml:space="preserve">wge</w:t>
      </w: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r>
    </w:p>
    <w:p w:rsidR="00000000" w:rsidDel="00000000" w:rsidP="00000000" w:rsidRDefault="00000000" w:rsidRPr="00000000" w14:paraId="00000115">
      <w:pPr>
        <w:rPr/>
      </w:pPr>
      <w:r w:rsidDel="00000000" w:rsidR="00000000" w:rsidRPr="00000000">
        <w:rPr>
          <w:highlight w:val="yellow"/>
          <w:rtl w:val="0"/>
        </w:rPr>
        <w:t xml:space="preserve">On MacOS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0">
        <w:r w:rsidDel="00000000" w:rsidR="00000000" w:rsidRPr="00000000">
          <w:rPr>
            <w:u w:val="single"/>
            <w:rtl w:val="0"/>
          </w:rPr>
          <w:t xml:space="preserve">Brew</w:t>
        </w:r>
      </w:hyperlink>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Fonts w:ascii="Roboto Mono" w:cs="Roboto Mono" w:eastAsia="Roboto Mono" w:hAnsi="Roboto Mono"/>
          <w:shd w:fill="f3f3f3" w:val="clear"/>
          <w:rtl w:val="0"/>
        </w:rPr>
        <w:t xml:space="preserve">$ brew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17">
      <w:pPr>
        <w:rPr/>
      </w:pPr>
      <w:r w:rsidDel="00000000" w:rsidR="00000000" w:rsidRPr="00000000">
        <w:rPr>
          <w:highlight w:val="yellow"/>
          <w:rtl w:val="0"/>
        </w:rPr>
        <w:t xml:space="preserve">On Windows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1">
        <w:r w:rsidDel="00000000" w:rsidR="00000000" w:rsidRPr="00000000">
          <w:rPr>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118">
      <w:pPr>
        <w:rPr>
          <w:i w:val="1"/>
        </w:rPr>
      </w:pPr>
      <w:r w:rsidDel="00000000" w:rsidR="00000000" w:rsidRPr="00000000">
        <w:rPr>
          <w:rFonts w:ascii="Roboto Mono" w:cs="Roboto Mono" w:eastAsia="Roboto Mono" w:hAnsi="Roboto Mono"/>
          <w:shd w:fill="f3f3f3" w:val="clear"/>
          <w:rtl w:val="0"/>
        </w:rPr>
        <w:t xml:space="preserve">$ choco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Also, you can following this step to install Wget on MS Windows</w:t>
      </w:r>
    </w:p>
    <w:p w:rsidR="00000000" w:rsidDel="00000000" w:rsidP="00000000" w:rsidRDefault="00000000" w:rsidRPr="00000000" w14:paraId="0000011B">
      <w:pPr>
        <w:rPr/>
      </w:pPr>
      <w:r w:rsidDel="00000000" w:rsidR="00000000" w:rsidRPr="00000000">
        <w:rPr>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C">
      <w:pPr>
        <w:rPr/>
      </w:pPr>
      <w:r w:rsidDel="00000000" w:rsidR="00000000" w:rsidRPr="00000000">
        <w:rPr>
          <w:rtl w:val="0"/>
        </w:rPr>
        <w:t xml:space="preserve">* If you downloaded the zip, extract all (if windows built in zip utility gives an error, use [7-zip] (https://7-zip.org/)).</w:t>
      </w:r>
    </w:p>
    <w:p w:rsidR="00000000" w:rsidDel="00000000" w:rsidP="00000000" w:rsidRDefault="00000000" w:rsidRPr="00000000" w14:paraId="0000011D">
      <w:pPr>
        <w:rPr/>
      </w:pPr>
      <w:r w:rsidDel="00000000" w:rsidR="00000000" w:rsidRPr="00000000">
        <w:rPr>
          <w:rtl w:val="0"/>
        </w:rPr>
        <w:t xml:space="preserve">* Rename the file `wget64.exe` to `wget.exe` if necessary.</w:t>
      </w:r>
    </w:p>
    <w:p w:rsidR="00000000" w:rsidDel="00000000" w:rsidP="00000000" w:rsidRDefault="00000000" w:rsidRPr="00000000" w14:paraId="0000011E">
      <w:pPr>
        <w:rPr/>
      </w:pPr>
      <w:r w:rsidDel="00000000" w:rsidR="00000000" w:rsidRPr="00000000">
        <w:rPr>
          <w:rtl w:val="0"/>
        </w:rPr>
        <w:t xml:space="preserve">* Move wget.exe to your `Git\mingw64\bin\`.</w:t>
      </w:r>
    </w:p>
    <w:p w:rsidR="00000000" w:rsidDel="00000000" w:rsidP="00000000" w:rsidRDefault="00000000" w:rsidRPr="00000000" w14:paraId="0000011F">
      <w:pPr>
        <w:rPr/>
      </w:pPr>
      <w:r w:rsidDel="00000000" w:rsidR="00000000" w:rsidRPr="00000000">
        <w:rPr>
          <w:rtl w:val="0"/>
        </w:rPr>
        <w:t xml:space="preserve">Alternatively, you can use a Python </w:t>
      </w:r>
      <w:r w:rsidDel="00000000" w:rsidR="00000000" w:rsidRPr="00000000">
        <w:rPr>
          <w:rtl w:val="0"/>
        </w:rPr>
        <w:t xml:space="preserve">wget</w:t>
      </w:r>
      <w:r w:rsidDel="00000000" w:rsidR="00000000" w:rsidRPr="00000000">
        <w:rPr>
          <w:rtl w:val="0"/>
        </w:rPr>
        <w:t xml:space="preserve"> library, but instead of simply using “wget” you’ll need to use </w:t>
        <w:br w:type="textWrapping"/>
      </w:r>
      <w:r w:rsidDel="00000000" w:rsidR="00000000" w:rsidRPr="00000000">
        <w:rPr>
          <w:rFonts w:ascii="Roboto Mono" w:cs="Roboto Mono" w:eastAsia="Roboto Mono" w:hAnsi="Roboto Mono"/>
          <w:shd w:fill="f3f3f3" w:val="clear"/>
          <w:rtl w:val="0"/>
        </w:rPr>
        <w:t xml:space="preserve">python -m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You need to install it with pip first:</w:t>
      </w:r>
    </w:p>
    <w:p w:rsidR="00000000" w:rsidDel="00000000" w:rsidP="00000000" w:rsidRDefault="00000000" w:rsidRPr="00000000" w14:paraId="0000012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2">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Also recommended a look at the python library </w:t>
      </w:r>
      <w:r w:rsidDel="00000000" w:rsidR="00000000" w:rsidRPr="00000000">
        <w:rPr>
          <w:b w:val="1"/>
          <w:rtl w:val="0"/>
        </w:rPr>
        <w:t xml:space="preserve">requests </w:t>
      </w:r>
      <w:r w:rsidDel="00000000" w:rsidR="00000000" w:rsidRPr="00000000">
        <w:rPr>
          <w:rtl w:val="0"/>
        </w:rPr>
        <w:t xml:space="preserve">for the loading gz file  </w:t>
      </w:r>
      <w:hyperlink r:id="rId72">
        <w:r w:rsidDel="00000000" w:rsidR="00000000" w:rsidRPr="00000000">
          <w:rPr>
            <w:u w:val="single"/>
            <w:rtl w:val="0"/>
          </w:rPr>
          <w:t xml:space="preserve">https://pypi.org/project/requests</w:t>
        </w:r>
      </w:hyperlink>
      <w:r w:rsidDel="00000000" w:rsidR="00000000" w:rsidRPr="00000000">
        <w:rPr>
          <w:rtl w:val="0"/>
        </w:rPr>
      </w:r>
    </w:p>
    <w:p w:rsidR="00000000" w:rsidDel="00000000" w:rsidP="00000000" w:rsidRDefault="00000000" w:rsidRPr="00000000" w14:paraId="00000126">
      <w:pPr>
        <w:pStyle w:val="Heading2"/>
        <w:spacing w:after="60" w:before="60" w:line="360.0024000000001" w:lineRule="auto"/>
        <w:rPr>
          <w:sz w:val="34"/>
          <w:szCs w:val="34"/>
        </w:rPr>
      </w:pPr>
      <w:bookmarkStart w:colFirst="0" w:colLast="0" w:name="_xkx3ed4yidyq" w:id="59"/>
      <w:bookmarkEnd w:id="59"/>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27">
      <w:pPr>
        <w:rPr/>
      </w:pPr>
      <w:r w:rsidDel="00000000" w:rsidR="00000000" w:rsidRPr="00000000">
        <w:rPr>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8">
      <w:pPr>
        <w:numPr>
          <w:ilvl w:val="0"/>
          <w:numId w:val="111"/>
        </w:numPr>
        <w:ind w:left="720" w:hanging="360"/>
      </w:pPr>
      <w:r w:rsidDel="00000000" w:rsidR="00000000" w:rsidRPr="00000000">
        <w:rPr>
          <w:rtl w:val="0"/>
        </w:rPr>
        <w:t xml:space="preserve">Using the Python library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t xml:space="preserve"> you installed with pip, try </w:t>
      </w:r>
      <w:r w:rsidDel="00000000" w:rsidR="00000000" w:rsidRPr="00000000">
        <w:rPr>
          <w:rFonts w:ascii="Roboto Mono" w:cs="Roboto Mono" w:eastAsia="Roboto Mono" w:hAnsi="Roboto Mono"/>
          <w:shd w:fill="f3f3f3" w:val="clear"/>
          <w:rtl w:val="0"/>
        </w:rPr>
        <w:t xml:space="preserve">python -m wget &lt;url&gt;</w:t>
      </w:r>
    </w:p>
    <w:p w:rsidR="00000000" w:rsidDel="00000000" w:rsidP="00000000" w:rsidRDefault="00000000" w:rsidRPr="00000000" w14:paraId="00000129">
      <w:pPr>
        <w:numPr>
          <w:ilvl w:val="0"/>
          <w:numId w:val="111"/>
        </w:numPr>
        <w:ind w:left="720" w:hanging="360"/>
      </w:pPr>
      <w:r w:rsidDel="00000000" w:rsidR="00000000" w:rsidRPr="00000000">
        <w:rPr>
          <w:rtl w:val="0"/>
        </w:rPr>
        <w:t xml:space="preserve">Write the usual command and add </w:t>
      </w:r>
      <w:r w:rsidDel="00000000" w:rsidR="00000000" w:rsidRPr="00000000">
        <w:rPr>
          <w:rFonts w:ascii="Roboto Mono" w:cs="Roboto Mono" w:eastAsia="Roboto Mono" w:hAnsi="Roboto Mono"/>
          <w:shd w:fill="f3f3f3" w:val="clear"/>
          <w:rtl w:val="0"/>
        </w:rPr>
        <w:t xml:space="preserve">--no-check-certificate</w:t>
      </w:r>
      <w:r w:rsidDel="00000000" w:rsidR="00000000" w:rsidRPr="00000000">
        <w:rPr>
          <w:rtl w:val="0"/>
        </w:rPr>
        <w:t xml:space="preserve"> at the end. So it should be:</w:t>
      </w:r>
    </w:p>
    <w:p w:rsidR="00000000" w:rsidDel="00000000" w:rsidP="00000000" w:rsidRDefault="00000000" w:rsidRPr="00000000" w14:paraId="0000012A">
      <w:pPr>
        <w:spacing w:after="60" w:before="60" w:line="360.0024000000001" w:lineRule="auto"/>
        <w:ind w:left="720" w:firstLine="0"/>
        <w:rPr/>
      </w:pPr>
      <w:r w:rsidDel="00000000" w:rsidR="00000000" w:rsidRPr="00000000">
        <w:rPr>
          <w:rFonts w:ascii="Roboto Mono" w:cs="Roboto Mono" w:eastAsia="Roboto Mono" w:hAnsi="Roboto Mono"/>
          <w:sz w:val="20"/>
          <w:szCs w:val="20"/>
          <w:shd w:fill="f3f3f3" w:val="clear"/>
          <w:rtl w:val="0"/>
        </w:rPr>
        <w:t xml:space="preserve">!wget</w:t>
      </w:r>
      <w:hyperlink r:id="rId73">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2B">
      <w:pPr>
        <w:pStyle w:val="Heading2"/>
        <w:spacing w:after="200" w:lineRule="auto"/>
        <w:rPr>
          <w:sz w:val="24"/>
          <w:szCs w:val="24"/>
          <w:highlight w:val="white"/>
        </w:rPr>
      </w:pPr>
      <w:bookmarkStart w:colFirst="0" w:colLast="0" w:name="_duldnj4otkyv" w:id="60"/>
      <w:bookmarkEnd w:id="60"/>
      <w:hyperlink r:id="rId74">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2C">
      <w:pPr>
        <w:pStyle w:val="Heading2"/>
        <w:spacing w:after="200" w:lineRule="auto"/>
        <w:rPr>
          <w:sz w:val="34"/>
          <w:szCs w:val="34"/>
        </w:rPr>
      </w:pPr>
      <w:bookmarkStart w:colFirst="0" w:colLast="0" w:name="_95hhhic1frb2" w:id="61"/>
      <w:bookmarkEnd w:id="61"/>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62"/>
      <w:bookmarkEnd w:id="62"/>
      <w:r w:rsidDel="00000000" w:rsidR="00000000" w:rsidRPr="00000000">
        <w:rPr>
          <w:rtl w:val="0"/>
        </w:rPr>
        <w:t xml:space="preserve">GitHub Codespaces - How to store secrets </w:t>
      </w:r>
    </w:p>
    <w:p w:rsidR="00000000" w:rsidDel="00000000" w:rsidP="00000000" w:rsidRDefault="00000000" w:rsidRPr="00000000" w14:paraId="0000012F">
      <w:pPr>
        <w:rPr/>
      </w:pPr>
      <w:r w:rsidDel="00000000" w:rsidR="00000000" w:rsidRPr="00000000">
        <w:rPr>
          <w:rtl w:val="0"/>
        </w:rPr>
        <w:t xml:space="preserve">Instruction on how to store secrets that will be avialable in GitHub  Codespaces.</w:t>
        <w:br w:type="textWrapping"/>
      </w:r>
      <w:hyperlink r:id="rId75">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ox4hhqzaxdlx" w:id="63"/>
      <w:bookmarkEnd w:id="63"/>
      <w:r w:rsidDel="00000000" w:rsidR="00000000" w:rsidRPr="00000000">
        <w:rPr>
          <w:rtl w:val="0"/>
        </w:rPr>
        <w:t xml:space="preserve">Github Codespaces - Running pgadmin in docker</w:t>
      </w:r>
    </w:p>
    <w:p w:rsidR="00000000" w:rsidDel="00000000" w:rsidP="00000000" w:rsidRDefault="00000000" w:rsidRPr="00000000" w14:paraId="00000132">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33">
      <w:pPr>
        <w:rPr>
          <w:rFonts w:ascii="Roboto Mono" w:cs="Roboto Mono" w:eastAsia="Roboto Mono" w:hAnsi="Roboto Mono"/>
          <w:sz w:val="28"/>
          <w:szCs w:val="28"/>
        </w:rPr>
      </w:pPr>
      <w:r w:rsidDel="00000000" w:rsidR="00000000" w:rsidRPr="00000000">
        <w:rPr>
          <w:rFonts w:ascii="Roboto Mono" w:cs="Roboto Mono" w:eastAsia="Roboto Mono" w:hAnsi="Roboto Mono"/>
          <w:sz w:val="22"/>
          <w:szCs w:val="22"/>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34">
      <w:pPr>
        <w:pStyle w:val="Heading2"/>
        <w:spacing w:after="200" w:lineRule="auto"/>
        <w:rPr>
          <w:sz w:val="34"/>
          <w:szCs w:val="34"/>
        </w:rPr>
      </w:pPr>
      <w:bookmarkStart w:colFirst="0" w:colLast="0" w:name="_b2eg1o3tkik" w:id="64"/>
      <w:bookmarkEnd w:id="64"/>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35">
      <w:pPr>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6">
      <w:pPr>
        <w:rPr>
          <w:sz w:val="19"/>
          <w:szCs w:val="19"/>
        </w:rPr>
      </w:pPr>
      <w:r w:rsidDel="00000000" w:rsidR="00000000" w:rsidRPr="00000000">
        <w:rPr>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7">
      <w:pPr>
        <w:pStyle w:val="Heading2"/>
        <w:spacing w:after="200" w:lineRule="auto"/>
        <w:rPr>
          <w:sz w:val="24"/>
          <w:szCs w:val="24"/>
        </w:rPr>
      </w:pPr>
      <w:bookmarkStart w:colFirst="0" w:colLast="0" w:name="_bgy0vw134ql7" w:id="65"/>
      <w:bookmarkEnd w:id="65"/>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 the official </w:t>
      </w:r>
      <w:hyperlink r:id="rId76">
        <w:r w:rsidDel="00000000" w:rsidR="00000000" w:rsidRPr="00000000">
          <w:rPr>
            <w:u w:val="single"/>
            <w:rtl w:val="0"/>
          </w:rPr>
          <w:t xml:space="preserve">Docker for Windows documentation</w:t>
        </w:r>
      </w:hyperlink>
      <w:r w:rsidDel="00000000" w:rsidR="00000000" w:rsidRPr="00000000">
        <w:rPr>
          <w:rtl w:val="0"/>
        </w:rPr>
        <w:t xml:space="preserve"> says, the Docker engine can either use the</w:t>
      </w:r>
    </w:p>
    <w:p w:rsidR="00000000" w:rsidDel="00000000" w:rsidP="00000000" w:rsidRDefault="00000000" w:rsidRPr="00000000" w14:paraId="00000139">
      <w:pPr>
        <w:rPr/>
      </w:pPr>
      <w:r w:rsidDel="00000000" w:rsidR="00000000" w:rsidRPr="00000000">
        <w:rPr>
          <w:rtl w:val="0"/>
        </w:rPr>
        <w:t xml:space="preserve"> Hyper-V or WSL2 as its backend. However, a few constraints might apply</w:t>
      </w:r>
    </w:p>
    <w:p w:rsidR="00000000" w:rsidDel="00000000" w:rsidP="00000000" w:rsidRDefault="00000000" w:rsidRPr="00000000" w14:paraId="0000013A">
      <w:pPr>
        <w:numPr>
          <w:ilvl w:val="0"/>
          <w:numId w:val="48"/>
        </w:numPr>
        <w:ind w:left="720" w:hanging="360"/>
      </w:pPr>
      <w:r w:rsidDel="00000000" w:rsidR="00000000" w:rsidRPr="00000000">
        <w:rPr>
          <w:b w:val="1"/>
          <w:rtl w:val="0"/>
        </w:rPr>
        <w:t xml:space="preserve">Windows 10 Pro / 11 Pro Users: </w:t>
        <w:br w:type="textWrapping"/>
      </w: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77">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3B">
      <w:pPr>
        <w:numPr>
          <w:ilvl w:val="0"/>
          <w:numId w:val="48"/>
        </w:numPr>
        <w:ind w:left="720" w:hanging="360"/>
      </w:pPr>
      <w:r w:rsidDel="00000000" w:rsidR="00000000" w:rsidRPr="00000000">
        <w:rPr>
          <w:b w:val="1"/>
          <w:rtl w:val="0"/>
        </w:rPr>
        <w:t xml:space="preserve">Windows 10 Home / 11 Home Users: </w:t>
        <w:br w:type="textWrapping"/>
        <w:t xml:space="preserve">On the other hand, Users of the 'Home</w:t>
      </w:r>
      <w:r w:rsidDel="00000000" w:rsidR="00000000" w:rsidRPr="00000000">
        <w:rPr>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C">
      <w:pPr>
        <w:rPr/>
      </w:pPr>
      <w:r w:rsidDel="00000000" w:rsidR="00000000" w:rsidRPr="00000000">
        <w:rPr>
          <w:rtl w:val="0"/>
        </w:rPr>
        <w:t xml:space="preserve">You can find the detailed instructions to do so here: rt g</w:t>
      </w:r>
      <w:hyperlink r:id="rId78">
        <w:r w:rsidDel="00000000" w:rsidR="00000000" w:rsidRPr="00000000">
          <w:rPr>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D">
      <w:pPr>
        <w:rPr>
          <w:sz w:val="34"/>
          <w:szCs w:val="34"/>
        </w:rPr>
      </w:pPr>
      <w:r w:rsidDel="00000000" w:rsidR="00000000" w:rsidRPr="00000000">
        <w:rPr>
          <w:rtl w:val="0"/>
        </w:rPr>
        <w:t xml:space="preserve">In case, you run into another issue while trying to install WSL2 (</w:t>
      </w:r>
      <w:r w:rsidDel="00000000" w:rsidR="00000000" w:rsidRPr="00000000">
        <w:rPr>
          <w:b w:val="1"/>
          <w:rtl w:val="0"/>
        </w:rPr>
        <w:t xml:space="preserve">WslRegisterDistribution failed with error: 0x800701bc</w:t>
      </w:r>
      <w:r w:rsidDel="00000000" w:rsidR="00000000" w:rsidRPr="00000000">
        <w:rPr>
          <w:rtl w:val="0"/>
        </w:rPr>
        <w:t xml:space="preserve">), Make sure you update the WSL2 Linux Kernel, following the guidelines here: </w:t>
        <w:br w:type="textWrapping"/>
        <w:br w:type="textWrapping"/>
      </w:r>
      <w:hyperlink r:id="rId79">
        <w:r w:rsidDel="00000000" w:rsidR="00000000" w:rsidRPr="00000000">
          <w:rPr>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E">
      <w:pPr>
        <w:pStyle w:val="Heading2"/>
        <w:spacing w:after="200" w:lineRule="auto"/>
        <w:rPr>
          <w:sz w:val="34"/>
          <w:szCs w:val="34"/>
        </w:rPr>
      </w:pPr>
      <w:bookmarkStart w:colFirst="0" w:colLast="0" w:name="_wr6u2clemd21" w:id="66"/>
      <w:bookmarkEnd w:id="66"/>
      <w:r w:rsidDel="00000000" w:rsidR="00000000" w:rsidRPr="00000000">
        <w:rPr>
          <w:sz w:val="34"/>
          <w:szCs w:val="34"/>
          <w:rtl w:val="0"/>
        </w:rPr>
        <w:t xml:space="preserve">Docker - docker pull dbpage</w:t>
      </w:r>
    </w:p>
    <w:p w:rsidR="00000000" w:rsidDel="00000000" w:rsidP="00000000" w:rsidRDefault="00000000" w:rsidRPr="00000000" w14:paraId="0000013F">
      <w:pPr>
        <w:rPr/>
      </w:pPr>
      <w:r w:rsidDel="00000000" w:rsidR="00000000" w:rsidRPr="00000000">
        <w:rPr>
          <w:rtl w:val="0"/>
        </w:rPr>
        <w:t xml:space="preserve">Whenever a `</w:t>
      </w:r>
      <w:r w:rsidDel="00000000" w:rsidR="00000000" w:rsidRPr="00000000">
        <w:rPr>
          <w:b w:val="1"/>
          <w:rtl w:val="0"/>
        </w:rPr>
        <w:t xml:space="preserve">docker pull</w:t>
      </w:r>
      <w:r w:rsidDel="00000000" w:rsidR="00000000" w:rsidRPr="00000000">
        <w:rPr>
          <w:rtl w:val="0"/>
        </w:rPr>
        <w:t xml:space="preserve"> is performed (either manually or by `</w:t>
      </w:r>
      <w:r w:rsidDel="00000000" w:rsidR="00000000" w:rsidRPr="00000000">
        <w:rPr>
          <w:b w:val="1"/>
          <w:rtl w:val="0"/>
        </w:rPr>
        <w:t xml:space="preserve">docker-compose up</w:t>
      </w:r>
      <w:r w:rsidDel="00000000" w:rsidR="00000000" w:rsidRPr="00000000">
        <w:rPr>
          <w:rtl w:val="0"/>
        </w:rPr>
        <w:t xml:space="preserve">`), it attempts to fetch the given image name (</w:t>
      </w:r>
      <w:r w:rsidDel="00000000" w:rsidR="00000000" w:rsidRPr="00000000">
        <w:rPr>
          <w:b w:val="1"/>
          <w:rtl w:val="0"/>
        </w:rPr>
        <w:t xml:space="preserve">pgadmin4</w:t>
      </w:r>
      <w:r w:rsidDel="00000000" w:rsidR="00000000" w:rsidRPr="00000000">
        <w:rPr>
          <w:rtl w:val="0"/>
        </w:rPr>
        <w:t xml:space="preserve">, for the example above) from a repository (</w:t>
      </w:r>
      <w:r w:rsidDel="00000000" w:rsidR="00000000" w:rsidRPr="00000000">
        <w:rPr>
          <w:b w:val="1"/>
          <w:rtl w:val="0"/>
        </w:rPr>
        <w:t xml:space="preserve">dbpage</w:t>
      </w:r>
      <w:r w:rsidDel="00000000" w:rsidR="00000000" w:rsidRPr="00000000">
        <w:rPr>
          <w:rtl w:val="0"/>
        </w:rPr>
        <w:t xml:space="preserve">). </w:t>
        <w:br w:type="textWrapping"/>
      </w:r>
      <w:r w:rsidDel="00000000" w:rsidR="00000000" w:rsidRPr="00000000">
        <w:rPr>
          <w:b w:val="1"/>
          <w:rtl w:val="0"/>
        </w:rPr>
        <w:t xml:space="preserve">IF the repository is public</w:t>
      </w:r>
      <w:r w:rsidDel="00000000" w:rsidR="00000000" w:rsidRPr="00000000">
        <w:rPr>
          <w:rtl w:val="0"/>
        </w:rPr>
        <w:t xml:space="preserve">, the fetch and download happens without any issue whatsoever. </w:t>
      </w:r>
    </w:p>
    <w:p w:rsidR="00000000" w:rsidDel="00000000" w:rsidP="00000000" w:rsidRDefault="00000000" w:rsidRPr="00000000" w14:paraId="00000140">
      <w:pPr>
        <w:rPr/>
      </w:pPr>
      <w:r w:rsidDel="00000000" w:rsidR="00000000" w:rsidRPr="00000000">
        <w:rPr>
          <w:rtl w:val="0"/>
        </w:rPr>
        <w:t xml:space="preserve">For instance: </w:t>
      </w:r>
    </w:p>
    <w:p w:rsidR="00000000" w:rsidDel="00000000" w:rsidP="00000000" w:rsidRDefault="00000000" w:rsidRPr="00000000" w14:paraId="00000141">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postgres:13 </w:t>
      </w:r>
    </w:p>
    <w:p w:rsidR="00000000" w:rsidDel="00000000" w:rsidP="00000000" w:rsidRDefault="00000000" w:rsidRPr="00000000" w14:paraId="00000142">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BE ADVISED:</w:t>
        <w:br w:type="textWrapping"/>
        <w:br w:type="textWrapping"/>
      </w:r>
      <w:r w:rsidDel="00000000" w:rsidR="00000000" w:rsidRPr="00000000">
        <w:rPr>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rtl w:val="0"/>
        </w:rPr>
        <w:t xml:space="preserve">Meaning</w:t>
      </w:r>
      <w:r w:rsidDel="00000000" w:rsidR="00000000" w:rsidRPr="00000000">
        <w:rPr>
          <w:rtl w:val="0"/>
        </w:rPr>
        <w:t xml:space="preserve">: you are NOT required to perform a docker login to fetch them. </w:t>
        <w:br w:type="textWrapping"/>
        <w:br w:type="textWrapping"/>
      </w:r>
      <w:r w:rsidDel="00000000" w:rsidR="00000000" w:rsidRPr="00000000">
        <w:rPr>
          <w:b w:val="1"/>
          <w:rtl w:val="0"/>
        </w:rPr>
        <w:t xml:space="preserve">So if you get the message above saying </w:t>
      </w:r>
      <w:r w:rsidDel="00000000" w:rsidR="00000000" w:rsidRPr="00000000">
        <w:rPr>
          <w:b w:val="1"/>
          <w:i w:val="1"/>
          <w:rtl w:val="0"/>
        </w:rPr>
        <w:t xml:space="preserve">"docker login': denied: requested access to the resource is denied</w:t>
      </w:r>
      <w:r w:rsidDel="00000000" w:rsidR="00000000" w:rsidRPr="00000000">
        <w:rPr>
          <w:b w:val="1"/>
          <w:rtl w:val="0"/>
        </w:rPr>
        <w:t xml:space="preserve">.</w:t>
      </w:r>
      <w:r w:rsidDel="00000000" w:rsidR="00000000" w:rsidRPr="00000000">
        <w:rPr>
          <w:rtl w:val="0"/>
        </w:rPr>
        <w:t xml:space="preserve"> That is most likely due to a </w:t>
      </w:r>
      <w:r w:rsidDel="00000000" w:rsidR="00000000" w:rsidRPr="00000000">
        <w:rPr>
          <w:b w:val="1"/>
          <w:rtl w:val="0"/>
        </w:rPr>
        <w:t xml:space="preserve">typo</w:t>
      </w:r>
      <w:r w:rsidDel="00000000" w:rsidR="00000000" w:rsidRPr="00000000">
        <w:rPr>
          <w:rtl w:val="0"/>
        </w:rPr>
        <w:t xml:space="preserve"> in your image name:</w:t>
        <w:br w:type="textWrapping"/>
        <w:br w:type="textWrapping"/>
      </w:r>
      <w:r w:rsidDel="00000000" w:rsidR="00000000" w:rsidRPr="00000000">
        <w:rPr>
          <w:b w:val="1"/>
          <w:rtl w:val="0"/>
        </w:rPr>
        <w:t xml:space="preserve">For instance:</w:t>
      </w:r>
    </w:p>
    <w:p w:rsidR="00000000" w:rsidDel="00000000" w:rsidP="00000000" w:rsidRDefault="00000000" w:rsidRPr="00000000" w14:paraId="00000144">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Will throw that exception telling you "repository does not exist or may require 'docker login'</w:t>
      </w:r>
    </w:p>
    <w:p w:rsidR="00000000" w:rsidDel="00000000" w:rsidP="00000000" w:rsidRDefault="00000000" w:rsidRPr="00000000" w14:paraId="00000146">
      <w:pPr>
        <w:rPr>
          <w:b w:val="1"/>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But that actually happened because the actual image is </w:t>
      </w:r>
      <w:r w:rsidDel="00000000" w:rsidR="00000000" w:rsidRPr="00000000">
        <w:rPr>
          <w:b w:val="1"/>
          <w:rtl w:val="0"/>
        </w:rPr>
        <w:t xml:space="preserve">dpage/pgadmin4</w:t>
      </w:r>
      <w:r w:rsidDel="00000000" w:rsidR="00000000" w:rsidRPr="00000000">
        <w:rPr>
          <w:rtl w:val="0"/>
        </w:rPr>
        <w:t xml:space="preserve"> and NOT </w:t>
      </w:r>
      <w:r w:rsidDel="00000000" w:rsidR="00000000" w:rsidRPr="00000000">
        <w:rPr>
          <w:b w:val="1"/>
          <w:rtl w:val="0"/>
        </w:rPr>
        <w:t xml:space="preserve">dbpage/pgadmin4</w:t>
      </w: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How to fix it:</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dpage/pgadmin4</w:t>
      </w:r>
      <w:r w:rsidDel="00000000" w:rsidR="00000000" w:rsidRPr="00000000">
        <w:rPr>
          <w:b w:val="1"/>
          <w:rtl w:val="0"/>
        </w:rPr>
        <w:t xml:space="preserve"> </w:t>
      </w:r>
      <w:r w:rsidDel="00000000" w:rsidR="00000000" w:rsidRPr="00000000">
        <w:rPr>
          <w:rtl w:val="0"/>
        </w:rPr>
        <w:br w:type="textWrapping"/>
      </w:r>
    </w:p>
    <w:p w:rsidR="00000000" w:rsidDel="00000000" w:rsidP="00000000" w:rsidRDefault="00000000" w:rsidRPr="00000000" w14:paraId="0000014A">
      <w:pPr>
        <w:rPr/>
      </w:pPr>
      <w:r w:rsidDel="00000000" w:rsidR="00000000" w:rsidRPr="00000000">
        <w:rPr>
          <w:b w:val="1"/>
          <w:rtl w:val="0"/>
        </w:rPr>
        <w:t xml:space="preserve">EXTRA NOTES:</w:t>
        <w:br w:type="textWrapping"/>
        <w:t xml:space="preserve">In the real world, </w:t>
      </w:r>
      <w:r w:rsidDel="00000000" w:rsidR="00000000" w:rsidRPr="00000000">
        <w:rPr>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4B">
      <w:pPr>
        <w:rPr/>
      </w:pPr>
      <w:r w:rsidDel="00000000" w:rsidR="00000000" w:rsidRPr="00000000">
        <w:rPr>
          <w:rtl w:val="0"/>
        </w:rPr>
        <w:t xml:space="preserve">For which cases, you must first execute:</w:t>
        <w:br w:type="textWrapping"/>
      </w: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login</w:t>
      </w:r>
      <w:r w:rsidDel="00000000" w:rsidR="00000000" w:rsidRPr="00000000">
        <w:rPr>
          <w:rtl w:val="0"/>
        </w:rPr>
      </w:r>
    </w:p>
    <w:p w:rsidR="00000000" w:rsidDel="00000000" w:rsidP="00000000" w:rsidRDefault="00000000" w:rsidRPr="00000000" w14:paraId="0000014C">
      <w:pPr>
        <w:numPr>
          <w:ilvl w:val="0"/>
          <w:numId w:val="68"/>
        </w:numPr>
        <w:ind w:left="720" w:hanging="360"/>
      </w:pPr>
      <w:r w:rsidDel="00000000" w:rsidR="00000000" w:rsidRPr="00000000">
        <w:rPr>
          <w:rtl w:val="0"/>
        </w:rPr>
        <w:t xml:space="preserve">Fill in the details of your username and password. </w:t>
      </w:r>
    </w:p>
    <w:p w:rsidR="00000000" w:rsidDel="00000000" w:rsidP="00000000" w:rsidRDefault="00000000" w:rsidRPr="00000000" w14:paraId="0000014D">
      <w:pPr>
        <w:numPr>
          <w:ilvl w:val="0"/>
          <w:numId w:val="68"/>
        </w:numPr>
        <w:ind w:left="720" w:hanging="360"/>
      </w:pPr>
      <w:r w:rsidDel="00000000" w:rsidR="00000000" w:rsidRPr="00000000">
        <w:rPr>
          <w:rtl w:val="0"/>
        </w:rPr>
        <w:t xml:space="preserve">And only then perform the `</w:t>
      </w:r>
      <w:r w:rsidDel="00000000" w:rsidR="00000000" w:rsidRPr="00000000">
        <w:rPr>
          <w:b w:val="1"/>
          <w:rtl w:val="0"/>
        </w:rPr>
        <w:t xml:space="preserve">docker pull</w:t>
      </w:r>
      <w:r w:rsidDel="00000000" w:rsidR="00000000" w:rsidRPr="00000000">
        <w:rPr>
          <w:rtl w:val="0"/>
        </w:rPr>
        <w:t xml:space="preserve">` against that private repository</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6e6o0pvt647o" w:id="67"/>
      <w:bookmarkEnd w:id="67"/>
      <w:r w:rsidDel="00000000" w:rsidR="00000000" w:rsidRPr="00000000">
        <w:rPr>
          <w:rtl w:val="0"/>
        </w:rPr>
        <w:t xml:space="preserve">Docker - "permission denied" error when creating a PostgreSQL Docker with a mounted volume on macOS M1</w:t>
      </w:r>
    </w:p>
    <w:p w:rsidR="00000000" w:rsidDel="00000000" w:rsidP="00000000" w:rsidRDefault="00000000" w:rsidRPr="00000000" w14:paraId="00000150">
      <w:pPr>
        <w:rPr/>
      </w:pPr>
      <w:r w:rsidDel="00000000" w:rsidR="00000000" w:rsidRPr="00000000">
        <w:rPr>
          <w:rtl w:val="0"/>
        </w:rPr>
        <w:t xml:space="preserve">Issue Description:</w:t>
      </w:r>
    </w:p>
    <w:p w:rsidR="00000000" w:rsidDel="00000000" w:rsidP="00000000" w:rsidRDefault="00000000" w:rsidRPr="00000000" w14:paraId="00000151">
      <w:pPr>
        <w:rPr/>
      </w:pPr>
      <w:r w:rsidDel="00000000" w:rsidR="00000000" w:rsidRPr="00000000">
        <w:rPr>
          <w:rtl w:val="0"/>
        </w:rPr>
        <w:t xml:space="preserve">When attempting to run a Docker command similar to the one below:</w:t>
      </w:r>
    </w:p>
    <w:p w:rsidR="00000000" w:rsidDel="00000000" w:rsidP="00000000" w:rsidRDefault="00000000" w:rsidRPr="00000000" w14:paraId="00000152">
      <w:pPr>
        <w:rPr/>
      </w:pPr>
      <w:r w:rsidDel="00000000" w:rsidR="00000000" w:rsidRPr="00000000">
        <w:rPr>
          <w:rtl w:val="0"/>
        </w:rPr>
        <w:t xml:space="preserve">docker run -it \</w:t>
      </w:r>
    </w:p>
    <w:p w:rsidR="00000000" w:rsidDel="00000000" w:rsidP="00000000" w:rsidRDefault="00000000" w:rsidRPr="00000000" w14:paraId="00000153">
      <w:pPr>
        <w:rPr/>
      </w:pPr>
      <w:r w:rsidDel="00000000" w:rsidR="00000000" w:rsidRPr="00000000">
        <w:rPr>
          <w:rtl w:val="0"/>
        </w:rPr>
        <w:t xml:space="preserve"> -e POSTGRES_USER="root" \</w:t>
      </w:r>
    </w:p>
    <w:p w:rsidR="00000000" w:rsidDel="00000000" w:rsidP="00000000" w:rsidRDefault="00000000" w:rsidRPr="00000000" w14:paraId="00000154">
      <w:pPr>
        <w:rPr/>
      </w:pPr>
      <w:r w:rsidDel="00000000" w:rsidR="00000000" w:rsidRPr="00000000">
        <w:rPr>
          <w:rtl w:val="0"/>
        </w:rPr>
        <w:t xml:space="preserve"> -e POSTGRES_PASSWORD="root" \</w:t>
      </w:r>
    </w:p>
    <w:p w:rsidR="00000000" w:rsidDel="00000000" w:rsidP="00000000" w:rsidRDefault="00000000" w:rsidRPr="00000000" w14:paraId="00000155">
      <w:pPr>
        <w:rPr/>
      </w:pPr>
      <w:r w:rsidDel="00000000" w:rsidR="00000000" w:rsidRPr="00000000">
        <w:rPr>
          <w:rtl w:val="0"/>
        </w:rPr>
        <w:t xml:space="preserve"> -e POSTGRES_DB="ny_taxi" \</w:t>
      </w:r>
    </w:p>
    <w:p w:rsidR="00000000" w:rsidDel="00000000" w:rsidP="00000000" w:rsidRDefault="00000000" w:rsidRPr="00000000" w14:paraId="00000156">
      <w:pPr>
        <w:rPr/>
      </w:pPr>
      <w:r w:rsidDel="00000000" w:rsidR="00000000" w:rsidRPr="00000000">
        <w:rPr>
          <w:rtl w:val="0"/>
        </w:rPr>
        <w:t xml:space="preserve"> -v $(pwd)/ny_taxi_postgres_data:/var/lib/postgresql/data \</w:t>
      </w:r>
    </w:p>
    <w:p w:rsidR="00000000" w:rsidDel="00000000" w:rsidP="00000000" w:rsidRDefault="00000000" w:rsidRPr="00000000" w14:paraId="00000157">
      <w:pPr>
        <w:rPr/>
      </w:pPr>
      <w:r w:rsidDel="00000000" w:rsidR="00000000" w:rsidRPr="00000000">
        <w:rPr>
          <w:rtl w:val="0"/>
        </w:rPr>
        <w:t xml:space="preserve"> -p 5432:5432 \mount</w:t>
      </w:r>
    </w:p>
    <w:p w:rsidR="00000000" w:rsidDel="00000000" w:rsidP="00000000" w:rsidRDefault="00000000" w:rsidRPr="00000000" w14:paraId="00000158">
      <w:pPr>
        <w:rPr/>
      </w:pPr>
      <w:r w:rsidDel="00000000" w:rsidR="00000000" w:rsidRPr="00000000">
        <w:rPr>
          <w:rtl w:val="0"/>
        </w:rPr>
        <w:t xml:space="preserve"> postgres:13</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rFonts w:ascii="Roboto" w:cs="Roboto" w:eastAsia="Roboto" w:hAnsi="Roboto"/>
        </w:rPr>
      </w:pPr>
      <w:r w:rsidDel="00000000" w:rsidR="00000000" w:rsidRPr="00000000">
        <w:rPr>
          <w:rFonts w:ascii="Roboto" w:cs="Roboto" w:eastAsia="Roboto" w:hAnsi="Roboto"/>
          <w:rtl w:val="0"/>
        </w:rPr>
        <w:t xml:space="preserve">You encounter the error message:</w:t>
      </w:r>
    </w:p>
    <w:p w:rsidR="00000000" w:rsidDel="00000000" w:rsidP="00000000" w:rsidRDefault="00000000" w:rsidRPr="00000000" w14:paraId="0000015B">
      <w:pPr>
        <w:rPr>
          <w:rFonts w:ascii="Roboto" w:cs="Roboto" w:eastAsia="Roboto" w:hAnsi="Roboto"/>
        </w:rPr>
      </w:pPr>
      <w:r w:rsidDel="00000000" w:rsidR="00000000" w:rsidRPr="00000000">
        <w:rPr>
          <w:rFonts w:ascii="Roboto" w:cs="Roboto" w:eastAsia="Roboto" w:hAnsi="Roboto"/>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5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rPr>
      </w:pPr>
      <w:r w:rsidDel="00000000" w:rsidR="00000000" w:rsidRPr="00000000">
        <w:rPr>
          <w:rFonts w:ascii="Roboto" w:cs="Roboto" w:eastAsia="Roboto" w:hAnsi="Roboto"/>
          <w:rtl w:val="0"/>
        </w:rPr>
        <w:t xml:space="preserve">Solution:</w:t>
        <w:tab/>
      </w:r>
    </w:p>
    <w:p w:rsidR="00000000" w:rsidDel="00000000" w:rsidP="00000000" w:rsidRDefault="00000000" w:rsidRPr="00000000" w14:paraId="0000015D">
      <w:pPr>
        <w:rPr>
          <w:rFonts w:ascii="Roboto" w:cs="Roboto" w:eastAsia="Roboto" w:hAnsi="Roboto"/>
        </w:rPr>
      </w:pPr>
      <w:r w:rsidDel="00000000" w:rsidR="00000000" w:rsidRPr="00000000">
        <w:rPr>
          <w:rFonts w:ascii="Roboto" w:cs="Roboto" w:eastAsia="Roboto" w:hAnsi="Roboto"/>
          <w:rtl w:val="0"/>
        </w:rPr>
        <w:t xml:space="preserve">1- Stop Rancher Desktop:</w:t>
      </w:r>
    </w:p>
    <w:p w:rsidR="00000000" w:rsidDel="00000000" w:rsidP="00000000" w:rsidRDefault="00000000" w:rsidRPr="00000000" w14:paraId="0000015E">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If you are using Rancher Desktop and face this issue, stop Rancher Desktop to resolve compatibility problems.</w:t>
      </w:r>
    </w:p>
    <w:p w:rsidR="00000000" w:rsidDel="00000000" w:rsidP="00000000" w:rsidRDefault="00000000" w:rsidRPr="00000000" w14:paraId="0000015F">
      <w:pPr>
        <w:rPr>
          <w:rFonts w:ascii="Roboto" w:cs="Roboto" w:eastAsia="Roboto" w:hAnsi="Roboto"/>
        </w:rPr>
      </w:pPr>
      <w:r w:rsidDel="00000000" w:rsidR="00000000" w:rsidRPr="00000000">
        <w:rPr>
          <w:rFonts w:ascii="Roboto" w:cs="Roboto" w:eastAsia="Roboto" w:hAnsi="Roboto"/>
          <w:rtl w:val="0"/>
        </w:rPr>
        <w:t xml:space="preserve">2- Install Docker Desktop:</w:t>
      </w:r>
    </w:p>
    <w:p w:rsidR="00000000" w:rsidDel="00000000" w:rsidP="00000000" w:rsidRDefault="00000000" w:rsidRPr="00000000" w14:paraId="00000160">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Install Docker Desktop, ensuring that it is properly configured and has the required permissions.</w:t>
      </w:r>
    </w:p>
    <w:p w:rsidR="00000000" w:rsidDel="00000000" w:rsidP="00000000" w:rsidRDefault="00000000" w:rsidRPr="00000000" w14:paraId="00000161">
      <w:pPr>
        <w:rPr>
          <w:rFonts w:ascii="Roboto" w:cs="Roboto" w:eastAsia="Roboto" w:hAnsi="Roboto"/>
        </w:rPr>
      </w:pPr>
      <w:r w:rsidDel="00000000" w:rsidR="00000000" w:rsidRPr="00000000">
        <w:rPr>
          <w:rFonts w:ascii="Roboto" w:cs="Roboto" w:eastAsia="Roboto" w:hAnsi="Roboto"/>
          <w:rtl w:val="0"/>
        </w:rPr>
        <w:t xml:space="preserve">2-Retry Docker Command:</w:t>
      </w:r>
    </w:p>
    <w:p w:rsidR="00000000" w:rsidDel="00000000" w:rsidP="00000000" w:rsidRDefault="00000000" w:rsidRPr="00000000" w14:paraId="00000162">
      <w:pPr>
        <w:numPr>
          <w:ilvl w:val="0"/>
          <w:numId w:val="10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Run the Docker command again after switching to Docker Desktop. This step resolves compatibility issues on some systems.</w:t>
      </w:r>
    </w:p>
    <w:p w:rsidR="00000000" w:rsidDel="00000000" w:rsidP="00000000" w:rsidRDefault="00000000" w:rsidRPr="00000000" w14:paraId="00000163">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p>
    <w:p w:rsidR="00000000" w:rsidDel="00000000" w:rsidP="00000000" w:rsidRDefault="00000000" w:rsidRPr="00000000" w14:paraId="00000164">
      <w:pPr>
        <w:rPr>
          <w:rFonts w:ascii="Roboto" w:cs="Roboto" w:eastAsia="Roboto" w:hAnsi="Roboto"/>
        </w:rPr>
      </w:pPr>
      <w:r w:rsidDel="00000000" w:rsidR="00000000" w:rsidRPr="00000000">
        <w:rPr>
          <w:rtl w:val="0"/>
        </w:rPr>
      </w:r>
    </w:p>
    <w:p w:rsidR="00000000" w:rsidDel="00000000" w:rsidP="00000000" w:rsidRDefault="00000000" w:rsidRPr="00000000" w14:paraId="00000165">
      <w:pPr>
        <w:pStyle w:val="Heading2"/>
        <w:rPr/>
      </w:pPr>
      <w:bookmarkStart w:colFirst="0" w:colLast="0" w:name="_xl3zxpsxhdpv" w:id="68"/>
      <w:bookmarkEnd w:id="68"/>
      <w:r w:rsidDel="00000000" w:rsidR="00000000" w:rsidRPr="00000000">
        <w:rPr>
          <w:rtl w:val="0"/>
        </w:rPr>
        <w:t xml:space="preserve">Docker - can’t delete local folder that mounted to docker volume </w:t>
      </w:r>
    </w:p>
    <w:p w:rsidR="00000000" w:rsidDel="00000000" w:rsidP="00000000" w:rsidRDefault="00000000" w:rsidRPr="00000000" w14:paraId="00000166">
      <w:pPr>
        <w:rPr/>
      </w:pPr>
      <w:r w:rsidDel="00000000" w:rsidR="00000000" w:rsidRPr="00000000">
        <w:rPr>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7">
      <w:pPr>
        <w:rPr>
          <w:shd w:fill="f3f3f3" w:val="clear"/>
        </w:rPr>
      </w:pPr>
      <w:r w:rsidDel="00000000" w:rsidR="00000000" w:rsidRPr="00000000">
        <w:rPr>
          <w:shd w:fill="f3f3f3" w:val="clear"/>
          <w:rtl w:val="0"/>
        </w:rPr>
        <w:t xml:space="preserve">sudo rm -r -f docker_test/</w:t>
      </w:r>
    </w:p>
    <w:p w:rsidR="00000000" w:rsidDel="00000000" w:rsidP="00000000" w:rsidRDefault="00000000" w:rsidRPr="00000000" w14:paraId="00000168">
      <w:pPr>
        <w:rPr/>
      </w:pPr>
      <w:r w:rsidDel="00000000" w:rsidR="00000000" w:rsidRPr="00000000">
        <w:rPr>
          <w:rtl w:val="0"/>
        </w:rPr>
        <w:t xml:space="preserve">- where `rm` - remove, `-r` - recursively, `-f` - force, `docker_test/` - folder.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s5giqc9k239u" w:id="69"/>
      <w:bookmarkEnd w:id="69"/>
      <w:r w:rsidDel="00000000" w:rsidR="00000000" w:rsidRPr="00000000">
        <w:rPr>
          <w:sz w:val="34"/>
          <w:szCs w:val="34"/>
          <w:rtl w:val="0"/>
        </w:rPr>
        <w:t xml:space="preserve">Docker - Docker won't start or is stuck in settings (Windows 10 / 11)</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64"/>
        </w:numPr>
        <w:ind w:left="720" w:hanging="360"/>
      </w:pPr>
      <w:r w:rsidDel="00000000" w:rsidR="00000000" w:rsidRPr="00000000">
        <w:rPr>
          <w:rtl w:val="0"/>
        </w:rPr>
        <w:t xml:space="preserve">First off, make sure you're running the latest version of Docker for Windows, which you can download from </w:t>
      </w:r>
      <w:hyperlink r:id="rId80">
        <w:r w:rsidDel="00000000" w:rsidR="00000000" w:rsidRPr="00000000">
          <w:rPr>
            <w:u w:val="single"/>
            <w:rtl w:val="0"/>
          </w:rPr>
          <w:t xml:space="preserve">here</w:t>
        </w:r>
      </w:hyperlink>
      <w:r w:rsidDel="00000000" w:rsidR="00000000" w:rsidRPr="00000000">
        <w:rPr>
          <w:rtl w:val="0"/>
        </w:rPr>
        <w:t xml:space="preserve">. Sometimes using the menu to "</w:t>
      </w:r>
      <w:r w:rsidDel="00000000" w:rsidR="00000000" w:rsidRPr="00000000">
        <w:rPr>
          <w:b w:val="1"/>
          <w:rtl w:val="0"/>
        </w:rPr>
        <w:t xml:space="preserve">Upgrade</w:t>
      </w:r>
      <w:r w:rsidDel="00000000" w:rsidR="00000000" w:rsidRPr="00000000">
        <w:rPr>
          <w:rtl w:val="0"/>
        </w:rPr>
        <w:t xml:space="preserve">" doesn't work (which is another clear indicator for you to uninstall, and reinstall with the latest version)</w:t>
      </w:r>
    </w:p>
    <w:p w:rsidR="00000000" w:rsidDel="00000000" w:rsidP="00000000" w:rsidRDefault="00000000" w:rsidRPr="00000000" w14:paraId="0000016D">
      <w:pPr>
        <w:numPr>
          <w:ilvl w:val="0"/>
          <w:numId w:val="52"/>
        </w:numPr>
        <w:ind w:left="720" w:hanging="360"/>
      </w:pPr>
      <w:r w:rsidDel="00000000" w:rsidR="00000000" w:rsidRPr="00000000">
        <w:rPr>
          <w:rtl w:val="0"/>
        </w:rPr>
        <w:t xml:space="preserve">If docker is stuck on starting, first try to switch containers by right clicking the </w:t>
      </w:r>
      <w:hyperlink r:id="rId81">
        <w:r w:rsidDel="00000000" w:rsidR="00000000" w:rsidRPr="00000000">
          <w:rPr>
            <w:u w:val="single"/>
            <w:rtl w:val="0"/>
          </w:rPr>
          <w:t xml:space="preserve">docker symbol</w:t>
        </w:r>
      </w:hyperlink>
      <w:r w:rsidDel="00000000" w:rsidR="00000000" w:rsidRPr="00000000">
        <w:rPr>
          <w:rtl w:val="0"/>
        </w:rPr>
        <w:t xml:space="preserve"> from the running programs and switch the containers from windows to linux or vice versa</w:t>
      </w:r>
    </w:p>
    <w:p w:rsidR="00000000" w:rsidDel="00000000" w:rsidP="00000000" w:rsidRDefault="00000000" w:rsidRPr="00000000" w14:paraId="0000016E">
      <w:pPr>
        <w:numPr>
          <w:ilvl w:val="0"/>
          <w:numId w:val="52"/>
        </w:numPr>
        <w:ind w:left="720" w:hanging="360"/>
      </w:pPr>
      <w:r w:rsidDel="00000000" w:rsidR="00000000" w:rsidRPr="00000000">
        <w:rPr>
          <w:b w:val="1"/>
          <w:rtl w:val="0"/>
        </w:rPr>
        <w:t xml:space="preserve">[Windows 10 / 11 Pro Edition]</w:t>
      </w:r>
      <w:r w:rsidDel="00000000" w:rsidR="00000000" w:rsidRPr="00000000">
        <w:rPr>
          <w:rtl w:val="0"/>
        </w:rPr>
        <w:t xml:space="preserve"> The </w:t>
      </w:r>
      <w:r w:rsidDel="00000000" w:rsidR="00000000" w:rsidRPr="00000000">
        <w:rPr>
          <w:b w:val="1"/>
          <w:rtl w:val="0"/>
        </w:rPr>
        <w:t xml:space="preserve">Pro Edition </w:t>
      </w:r>
      <w:r w:rsidDel="00000000" w:rsidR="00000000" w:rsidRPr="00000000">
        <w:rPr>
          <w:rtl w:val="0"/>
        </w:rPr>
        <w:t xml:space="preserve">of Windows can run Docker either by using Hyper-V or WSL2 as its backend (Docker Engine)</w:t>
      </w:r>
    </w:p>
    <w:p w:rsidR="00000000" w:rsidDel="00000000" w:rsidP="00000000" w:rsidRDefault="00000000" w:rsidRPr="00000000" w14:paraId="0000016F">
      <w:pPr>
        <w:numPr>
          <w:ilvl w:val="1"/>
          <w:numId w:val="52"/>
        </w:numPr>
        <w:ind w:left="1440" w:hanging="360"/>
      </w:pP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82">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70">
      <w:pPr>
        <w:numPr>
          <w:ilvl w:val="1"/>
          <w:numId w:val="52"/>
        </w:numPr>
        <w:ind w:left="1440" w:hanging="360"/>
      </w:pPr>
      <w:r w:rsidDel="00000000" w:rsidR="00000000" w:rsidRPr="00000000">
        <w:rPr>
          <w:rtl w:val="0"/>
        </w:rPr>
        <w:t xml:space="preserve">If you opt-in for </w:t>
      </w:r>
      <w:r w:rsidDel="00000000" w:rsidR="00000000" w:rsidRPr="00000000">
        <w:rPr>
          <w:b w:val="1"/>
          <w:rtl w:val="0"/>
        </w:rPr>
        <w:t xml:space="preserve">WSL2, </w:t>
      </w:r>
      <w:r w:rsidDel="00000000" w:rsidR="00000000" w:rsidRPr="00000000">
        <w:rPr>
          <w:rtl w:val="0"/>
        </w:rPr>
        <w:t xml:space="preserve">you can follow the same steps as detailed in the </w:t>
      </w:r>
      <w:hyperlink r:id="rId83">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1">
      <w:pPr>
        <w:pStyle w:val="Heading2"/>
        <w:rPr/>
      </w:pPr>
      <w:bookmarkStart w:colFirst="0" w:colLast="0" w:name="_j4u7yxo1gq3e" w:id="70"/>
      <w:bookmarkEnd w:id="70"/>
      <w:r w:rsidDel="00000000" w:rsidR="00000000" w:rsidRPr="00000000">
        <w:rPr>
          <w:rtl w:val="0"/>
        </w:rPr>
        <w:t xml:space="preserve">Should I run docker commands from the windows file system or a file system of a Linux distribution in WSL?</w:t>
      </w:r>
    </w:p>
    <w:p w:rsidR="00000000" w:rsidDel="00000000" w:rsidP="00000000" w:rsidRDefault="00000000" w:rsidRPr="00000000" w14:paraId="00000172">
      <w:pPr>
        <w:rPr/>
      </w:pPr>
      <w:r w:rsidDel="00000000" w:rsidR="00000000" w:rsidRPr="00000000">
        <w:rPr>
          <w:rtl w:val="0"/>
        </w:rPr>
        <w:t xml:space="preserve">If you're running a </w:t>
      </w:r>
      <w:r w:rsidDel="00000000" w:rsidR="00000000" w:rsidRPr="00000000">
        <w:rPr>
          <w:b w:val="1"/>
          <w:rtl w:val="0"/>
        </w:rPr>
        <w:t xml:space="preserve">Home Edition</w:t>
      </w:r>
      <w:r w:rsidDel="00000000" w:rsidR="00000000" w:rsidRPr="00000000">
        <w:rPr>
          <w:rtl w:val="0"/>
        </w:rPr>
        <w:t xml:space="preserve">, you can still make it work with WSL2 (Windows Subsystem for Linux) by following the </w:t>
      </w:r>
      <w:hyperlink r:id="rId84">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If even after making sure your WSL2 (or Hyper-V) is set up accordingly, Docker remains stuck, you can </w:t>
      </w:r>
      <w:r w:rsidDel="00000000" w:rsidR="00000000" w:rsidRPr="00000000">
        <w:rPr>
          <w:b w:val="1"/>
          <w:rtl w:val="0"/>
        </w:rPr>
        <w:t xml:space="preserve">try</w:t>
      </w:r>
      <w:r w:rsidDel="00000000" w:rsidR="00000000" w:rsidRPr="00000000">
        <w:rPr>
          <w:rtl w:val="0"/>
        </w:rPr>
        <w:t xml:space="preserve"> the option to </w:t>
      </w:r>
      <w:hyperlink r:id="rId85">
        <w:r w:rsidDel="00000000" w:rsidR="00000000" w:rsidRPr="00000000">
          <w:rPr>
            <w:u w:val="single"/>
            <w:rtl w:val="0"/>
          </w:rPr>
          <w:t xml:space="preserve">Reset to Factory Defaults</w:t>
        </w:r>
      </w:hyperlink>
      <w:r w:rsidDel="00000000" w:rsidR="00000000" w:rsidRPr="00000000">
        <w:rPr>
          <w:rtl w:val="0"/>
        </w:rPr>
        <w:t xml:space="preserve"> or do a </w:t>
      </w:r>
      <w:r w:rsidDel="00000000" w:rsidR="00000000" w:rsidRPr="00000000">
        <w:rPr>
          <w:b w:val="1"/>
          <w:rtl w:val="0"/>
        </w:rPr>
        <w:t xml:space="preserve">fresh install.</w:t>
      </w:r>
      <w:r w:rsidDel="00000000" w:rsidR="00000000" w:rsidRPr="00000000">
        <w:rPr>
          <w:rtl w:val="0"/>
        </w:rPr>
      </w:r>
    </w:p>
    <w:p w:rsidR="00000000" w:rsidDel="00000000" w:rsidP="00000000" w:rsidRDefault="00000000" w:rsidRPr="00000000" w14:paraId="00000174">
      <w:pPr>
        <w:pStyle w:val="Heading2"/>
        <w:spacing w:after="200" w:lineRule="auto"/>
        <w:rPr>
          <w:sz w:val="34"/>
          <w:szCs w:val="34"/>
        </w:rPr>
      </w:pPr>
      <w:bookmarkStart w:colFirst="0" w:colLast="0" w:name="_hm2zcddqy5yk" w:id="71"/>
      <w:bookmarkEnd w:id="71"/>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75">
      <w:pPr>
        <w:rPr/>
      </w:pPr>
      <w:r w:rsidDel="00000000" w:rsidR="00000000" w:rsidRPr="00000000">
        <w:rPr>
          <w:rtl w:val="0"/>
        </w:rPr>
        <w:t xml:space="preserve">You may have this error:</w:t>
      </w:r>
    </w:p>
    <w:p w:rsidR="00000000" w:rsidDel="00000000" w:rsidP="00000000" w:rsidRDefault="00000000" w:rsidRPr="00000000" w14:paraId="0000017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docker run -it ubuntu bash</w:t>
      </w:r>
      <w:r w:rsidDel="00000000" w:rsidR="00000000" w:rsidRPr="00000000">
        <w:rPr>
          <w:rtl w:val="0"/>
        </w:rPr>
      </w:r>
    </w:p>
    <w:p w:rsidR="00000000" w:rsidDel="00000000" w:rsidP="00000000" w:rsidRDefault="00000000" w:rsidRPr="00000000" w14:paraId="00000177">
      <w:pPr>
        <w:rPr>
          <w:rFonts w:ascii="Consolas" w:cs="Consolas" w:eastAsia="Consolas" w:hAnsi="Consolas"/>
        </w:rPr>
      </w:pPr>
      <w:r w:rsidDel="00000000" w:rsidR="00000000" w:rsidRPr="00000000">
        <w:rPr>
          <w:rFonts w:ascii="Consolas" w:cs="Consolas" w:eastAsia="Consolas" w:hAnsi="Consolas"/>
          <w:rtl w:val="0"/>
        </w:rPr>
        <w:t xml:space="preserve">the input device is not a TTY. If you are using mintty, try prefixing the command with 'winpty'</w:t>
      </w:r>
    </w:p>
    <w:p w:rsidR="00000000" w:rsidDel="00000000" w:rsidP="00000000" w:rsidRDefault="00000000" w:rsidRPr="00000000" w14:paraId="00000178">
      <w:pPr>
        <w:rPr/>
      </w:pPr>
      <w:hyperlink r:id="rId86">
        <w:r w:rsidDel="00000000" w:rsidR="00000000" w:rsidRPr="00000000">
          <w:rPr>
            <w:u w:val="single"/>
            <w:rtl w:val="0"/>
          </w:rPr>
          <w:t xml:space="preserve">error:</w:t>
        </w:r>
      </w:hyperlink>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Solution:</w:t>
      </w:r>
    </w:p>
    <w:p w:rsidR="00000000" w:rsidDel="00000000" w:rsidP="00000000" w:rsidRDefault="00000000" w:rsidRPr="00000000" w14:paraId="0000017A">
      <w:pPr>
        <w:rPr/>
      </w:pPr>
      <w:r w:rsidDel="00000000" w:rsidR="00000000" w:rsidRPr="00000000">
        <w:rPr>
          <w:rtl w:val="0"/>
        </w:rPr>
        <w:t xml:space="preserve">Use </w:t>
      </w:r>
      <w:r w:rsidDel="00000000" w:rsidR="00000000" w:rsidRPr="00000000">
        <w:rPr>
          <w:b w:val="1"/>
          <w:rtl w:val="0"/>
        </w:rPr>
        <w:t xml:space="preserve">winpty </w:t>
      </w:r>
      <w:r w:rsidDel="00000000" w:rsidR="00000000" w:rsidRPr="00000000">
        <w:rPr>
          <w:rtl w:val="0"/>
        </w:rPr>
        <w:t xml:space="preserve">before docker command (</w:t>
      </w:r>
      <w:hyperlink r:id="rId87">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17B">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Roboto Mono" w:cs="Roboto Mono" w:eastAsia="Roboto Mono" w:hAnsi="Roboto Mono"/>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rFonts w:ascii="Consolas" w:cs="Consolas" w:eastAsia="Consolas" w:hAnsi="Consolas"/>
        </w:rPr>
      </w:pPr>
      <w:r w:rsidDel="00000000" w:rsidR="00000000" w:rsidRPr="00000000">
        <w:rPr>
          <w:rtl w:val="0"/>
        </w:rPr>
        <w:t xml:space="preserve">You also can make an alias:</w:t>
        <w:br w:type="textWrapping"/>
      </w:r>
      <w:r w:rsidDel="00000000" w:rsidR="00000000" w:rsidRPr="00000000">
        <w:rPr>
          <w:rFonts w:ascii="Roboto Mono" w:cs="Roboto Mono" w:eastAsia="Roboto Mono" w:hAnsi="Roboto Mono"/>
          <w:shd w:fill="f3f3f3" w:val="clear"/>
          <w:rtl w:val="0"/>
        </w:rPr>
        <w:t xml:space="preserve">echo "alias docker='winpty docker'" &gt;&gt; ~/.bashrc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OR</w:t>
      </w:r>
    </w:p>
    <w:p w:rsidR="00000000" w:rsidDel="00000000" w:rsidP="00000000" w:rsidRDefault="00000000" w:rsidRPr="00000000" w14:paraId="0000017F">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80">
      <w:pPr>
        <w:rPr>
          <w:rFonts w:ascii="Consolas" w:cs="Consolas" w:eastAsia="Consolas" w:hAnsi="Consolas"/>
        </w:rPr>
      </w:pPr>
      <w:r w:rsidDel="00000000" w:rsidR="00000000" w:rsidRPr="00000000">
        <w:rPr>
          <w:rtl w:val="0"/>
        </w:rPr>
      </w:r>
    </w:p>
    <w:p w:rsidR="00000000" w:rsidDel="00000000" w:rsidP="00000000" w:rsidRDefault="00000000" w:rsidRPr="00000000" w14:paraId="00000181">
      <w:pPr>
        <w:pStyle w:val="Heading2"/>
        <w:spacing w:after="200" w:lineRule="auto"/>
        <w:rPr>
          <w:sz w:val="34"/>
          <w:szCs w:val="34"/>
        </w:rPr>
      </w:pPr>
      <w:bookmarkStart w:colFirst="0" w:colLast="0" w:name="_jkcf7llh6vja" w:id="72"/>
      <w:bookmarkEnd w:id="72"/>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82">
      <w:pPr>
        <w:rPr/>
      </w:pPr>
      <w:r w:rsidDel="00000000" w:rsidR="00000000" w:rsidRPr="00000000">
        <w:rPr>
          <w:rtl w:val="0"/>
        </w:rPr>
        <w:t xml:space="preserve">You may have this error:</w:t>
      </w:r>
    </w:p>
    <w:p w:rsidR="00000000" w:rsidDel="00000000" w:rsidP="00000000" w:rsidRDefault="00000000" w:rsidRPr="00000000" w14:paraId="00000183">
      <w:pPr>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86">
      <w:pPr>
        <w:rPr/>
      </w:pPr>
      <w:r w:rsidDel="00000000" w:rsidR="00000000" w:rsidRPr="00000000">
        <w:rPr>
          <w:rtl w:val="0"/>
        </w:rPr>
        <w:t xml:space="preserve">Possible solution might be:</w:t>
      </w:r>
    </w:p>
    <w:p w:rsidR="00000000" w:rsidDel="00000000" w:rsidP="00000000" w:rsidRDefault="00000000" w:rsidRPr="00000000" w14:paraId="00000187">
      <w:pPr>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pStyle w:val="Heading2"/>
        <w:rPr>
          <w:sz w:val="34"/>
          <w:szCs w:val="34"/>
        </w:rPr>
      </w:pPr>
      <w:bookmarkStart w:colFirst="0" w:colLast="0" w:name="_xwdgz1j3bm98" w:id="73"/>
      <w:bookmarkEnd w:id="73"/>
      <w:r w:rsidDel="00000000" w:rsidR="00000000" w:rsidRPr="00000000">
        <w:rPr>
          <w:sz w:val="34"/>
          <w:szCs w:val="34"/>
          <w:rtl w:val="0"/>
        </w:rPr>
        <w:t xml:space="preserve">Docker - ny_taxi_postgres_data is empty</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Even after properly running the docker script the </w:t>
      </w:r>
      <w:r w:rsidDel="00000000" w:rsidR="00000000" w:rsidRPr="00000000">
        <w:rPr>
          <w:b w:val="1"/>
          <w:rtl w:val="0"/>
        </w:rPr>
        <w:t xml:space="preserve">folder is empty</w:t>
      </w:r>
      <w:r w:rsidDel="00000000" w:rsidR="00000000" w:rsidRPr="00000000">
        <w:rPr>
          <w:rtl w:val="0"/>
        </w:rPr>
        <w:t xml:space="preserve"> in the vs code  then try this (</w:t>
      </w:r>
      <w:r w:rsidDel="00000000" w:rsidR="00000000" w:rsidRPr="00000000">
        <w:rPr>
          <w:b w:val="1"/>
          <w:rtl w:val="0"/>
        </w:rPr>
        <w:t xml:space="preserve">For Windows</w:t>
      </w: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t xml:space="preserve"> winpty docker run -it \</w:t>
      </w:r>
    </w:p>
    <w:p w:rsidR="00000000" w:rsidDel="00000000" w:rsidP="00000000" w:rsidRDefault="00000000" w:rsidRPr="00000000" w14:paraId="0000018D">
      <w:pPr>
        <w:rPr/>
      </w:pPr>
      <w:r w:rsidDel="00000000" w:rsidR="00000000" w:rsidRPr="00000000">
        <w:rPr>
          <w:rtl w:val="0"/>
        </w:rPr>
        <w:t xml:space="preserve">  -e POSTGRES_USER="root" \</w:t>
      </w:r>
    </w:p>
    <w:p w:rsidR="00000000" w:rsidDel="00000000" w:rsidP="00000000" w:rsidRDefault="00000000" w:rsidRPr="00000000" w14:paraId="0000018E">
      <w:pPr>
        <w:rPr/>
      </w:pPr>
      <w:r w:rsidDel="00000000" w:rsidR="00000000" w:rsidRPr="00000000">
        <w:rPr>
          <w:rtl w:val="0"/>
        </w:rPr>
        <w:t xml:space="preserve">  -e POSTGRES_PASSWORD="root" \</w:t>
      </w:r>
    </w:p>
    <w:p w:rsidR="00000000" w:rsidDel="00000000" w:rsidP="00000000" w:rsidRDefault="00000000" w:rsidRPr="00000000" w14:paraId="0000018F">
      <w:pPr>
        <w:rPr/>
      </w:pPr>
      <w:r w:rsidDel="00000000" w:rsidR="00000000" w:rsidRPr="00000000">
        <w:rPr>
          <w:rtl w:val="0"/>
        </w:rPr>
        <w:t xml:space="preserve">  -e POSTGRES_DB="ny_taxi" \</w:t>
      </w:r>
    </w:p>
    <w:p w:rsidR="00000000" w:rsidDel="00000000" w:rsidP="00000000" w:rsidRDefault="00000000" w:rsidRPr="00000000" w14:paraId="00000190">
      <w:pPr>
        <w:rPr/>
      </w:pPr>
      <w:r w:rsidDel="00000000" w:rsidR="00000000" w:rsidRPr="00000000">
        <w:rPr>
          <w:rtl w:val="0"/>
        </w:rPr>
        <w:t xml:space="preserve">  -v "C:\Users\abhin\dataengg\DE_Project_git_connected\DE_OLD\week1_set_up\docker_sql/ny_taxi_postgres_data:/var/lib/postgresql/data" \</w:t>
      </w:r>
    </w:p>
    <w:p w:rsidR="00000000" w:rsidDel="00000000" w:rsidP="00000000" w:rsidRDefault="00000000" w:rsidRPr="00000000" w14:paraId="00000191">
      <w:pPr>
        <w:rPr/>
      </w:pPr>
      <w:r w:rsidDel="00000000" w:rsidR="00000000" w:rsidRPr="00000000">
        <w:rPr>
          <w:rtl w:val="0"/>
        </w:rPr>
        <w:t xml:space="preserve">  -p 5432:5432 \</w:t>
      </w:r>
    </w:p>
    <w:p w:rsidR="00000000" w:rsidDel="00000000" w:rsidP="00000000" w:rsidRDefault="00000000" w:rsidRPr="00000000" w14:paraId="00000192">
      <w:pPr>
        <w:rPr>
          <w:rFonts w:ascii="Roboto" w:cs="Roboto" w:eastAsia="Roboto" w:hAnsi="Roboto"/>
        </w:rPr>
      </w:pPr>
      <w:r w:rsidDel="00000000" w:rsidR="00000000" w:rsidRPr="00000000">
        <w:rPr>
          <w:rtl w:val="0"/>
        </w:rPr>
        <w:t xml:space="preserve">  postgres:13</w:t>
      </w:r>
      <w:r w:rsidDel="00000000" w:rsidR="00000000" w:rsidRPr="00000000">
        <w:rPr>
          <w:rtl w:val="0"/>
        </w:rPr>
      </w:r>
    </w:p>
    <w:p w:rsidR="00000000" w:rsidDel="00000000" w:rsidP="00000000" w:rsidRDefault="00000000" w:rsidRPr="00000000" w14:paraId="00000193">
      <w:pPr>
        <w:rPr>
          <w:rFonts w:ascii="Roboto" w:cs="Roboto" w:eastAsia="Roboto" w:hAnsi="Roboto"/>
        </w:rPr>
      </w:pPr>
      <w:r w:rsidDel="00000000" w:rsidR="00000000" w:rsidRPr="00000000">
        <w:rPr>
          <w:rFonts w:ascii="Roboto" w:cs="Roboto" w:eastAsia="Roboto" w:hAnsi="Roboto"/>
          <w:rtl w:val="0"/>
        </w:rPr>
        <w:t xml:space="preserve">Here</w:t>
      </w:r>
      <w:r w:rsidDel="00000000" w:rsidR="00000000" w:rsidRPr="00000000">
        <w:rPr>
          <w:rFonts w:ascii="Roboto" w:cs="Roboto" w:eastAsia="Roboto" w:hAnsi="Roboto"/>
          <w:b w:val="1"/>
          <w:rtl w:val="0"/>
        </w:rPr>
        <w:t xml:space="preserve"> </w:t>
      </w:r>
      <w:r w:rsidDel="00000000" w:rsidR="00000000" w:rsidRPr="00000000">
        <w:rPr>
          <w:b w:val="1"/>
          <w:shd w:fill="f8f8f8" w:val="clear"/>
          <w:rtl w:val="0"/>
        </w:rPr>
        <w:t xml:space="preserve">quoting the absolute path in  the -v parameter</w:t>
      </w:r>
      <w:r w:rsidDel="00000000" w:rsidR="00000000" w:rsidRPr="00000000">
        <w:rPr>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94">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95">
      <w:pPr>
        <w:rPr>
          <w:rFonts w:ascii="Roboto" w:cs="Roboto" w:eastAsia="Roboto" w:hAnsi="Roboto"/>
        </w:rPr>
      </w:pPr>
      <w:r w:rsidDel="00000000" w:rsidR="00000000" w:rsidRPr="00000000">
        <w:rPr>
          <w:rtl w:val="0"/>
        </w:rPr>
      </w:r>
    </w:p>
    <w:p w:rsidR="00000000" w:rsidDel="00000000" w:rsidP="00000000" w:rsidRDefault="00000000" w:rsidRPr="00000000" w14:paraId="00000196">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97">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98">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9">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A">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19B">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19D">
      <w:pPr>
        <w:spacing w:after="0" w:lineRule="auto"/>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19E">
      <w:pPr>
        <w:rPr>
          <w:rFonts w:ascii="Roboto" w:cs="Roboto" w:eastAsia="Roboto" w:hAnsi="Roboto"/>
        </w:rPr>
      </w:pPr>
      <w:r w:rsidDel="00000000" w:rsidR="00000000" w:rsidRPr="00000000">
        <w:rPr>
          <w:rtl w:val="0"/>
        </w:rPr>
      </w:r>
    </w:p>
    <w:p w:rsidR="00000000" w:rsidDel="00000000" w:rsidP="00000000" w:rsidRDefault="00000000" w:rsidRPr="00000000" w14:paraId="0000019F">
      <w:pPr>
        <w:pStyle w:val="Heading2"/>
        <w:spacing w:after="200" w:lineRule="auto"/>
        <w:rPr>
          <w:sz w:val="34"/>
          <w:szCs w:val="34"/>
        </w:rPr>
      </w:pPr>
      <w:bookmarkStart w:colFirst="0" w:colLast="0" w:name="_sxov6pa2z018" w:id="74"/>
      <w:bookmarkEnd w:id="74"/>
      <w:r w:rsidDel="00000000" w:rsidR="00000000" w:rsidRPr="00000000">
        <w:rPr>
          <w:sz w:val="34"/>
          <w:szCs w:val="34"/>
          <w:rtl w:val="0"/>
        </w:rPr>
        <w:t xml:space="preserve">Docker - Setting up Docker on Mac </w:t>
      </w:r>
    </w:p>
    <w:p w:rsidR="00000000" w:rsidDel="00000000" w:rsidP="00000000" w:rsidRDefault="00000000" w:rsidRPr="00000000" w14:paraId="000001A0">
      <w:pPr>
        <w:rPr/>
      </w:pPr>
      <w:r w:rsidDel="00000000" w:rsidR="00000000" w:rsidRPr="00000000">
        <w:rPr>
          <w:rtl w:val="0"/>
        </w:rPr>
        <w:t xml:space="preserve">Check this article for details - </w:t>
      </w:r>
      <w:hyperlink r:id="rId88">
        <w:r w:rsidDel="00000000" w:rsidR="00000000" w:rsidRPr="00000000">
          <w:rPr>
            <w:u w:val="single"/>
            <w:rtl w:val="0"/>
          </w:rPr>
          <w:t xml:space="preserve">Setting up docker in macOS</w:t>
        </w:r>
      </w:hyperlink>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1A2">
      <w:pPr>
        <w:rPr/>
      </w:pPr>
      <w:r w:rsidDel="00000000" w:rsidR="00000000" w:rsidRPr="00000000">
        <w:rPr>
          <w:rtl w:val="0"/>
        </w:rPr>
        <w:t xml:space="preserve">brew install conflict with docker desktop and command line tools. You need to install docker desktop first and then the command line tools. [Issue](https://github.com/Homebrew/brew/issues/16309)</w:t>
      </w:r>
    </w:p>
    <w:p w:rsidR="00000000" w:rsidDel="00000000" w:rsidP="00000000" w:rsidRDefault="00000000" w:rsidRPr="00000000" w14:paraId="000001A3">
      <w:pPr>
        <w:rPr/>
      </w:pPr>
      <w:r w:rsidDel="00000000" w:rsidR="00000000" w:rsidRPr="00000000">
        <w:rPr>
          <w:rtl w:val="0"/>
        </w:rPr>
        <w:t xml:space="preserve">brew install –cask docker</w:t>
      </w:r>
    </w:p>
    <w:p w:rsidR="00000000" w:rsidDel="00000000" w:rsidP="00000000" w:rsidRDefault="00000000" w:rsidRPr="00000000" w14:paraId="000001A4">
      <w:pPr>
        <w:rPr>
          <w:rFonts w:ascii="Courier New" w:cs="Courier New" w:eastAsia="Courier New" w:hAnsi="Courier New"/>
        </w:rPr>
      </w:pPr>
      <w:r w:rsidDel="00000000" w:rsidR="00000000" w:rsidRPr="00000000">
        <w:rPr>
          <w:rtl w:val="0"/>
        </w:rPr>
        <w:t xml:space="preserve">brew install docker docker-compose</w:t>
      </w:r>
      <w:r w:rsidDel="00000000" w:rsidR="00000000" w:rsidRPr="00000000">
        <w:rPr>
          <w:rtl w:val="0"/>
        </w:rPr>
      </w:r>
    </w:p>
    <w:p w:rsidR="00000000" w:rsidDel="00000000" w:rsidP="00000000" w:rsidRDefault="00000000" w:rsidRPr="00000000" w14:paraId="000001A5">
      <w:pPr>
        <w:pStyle w:val="Heading2"/>
        <w:spacing w:after="200" w:lineRule="auto"/>
        <w:rPr>
          <w:sz w:val="34"/>
          <w:szCs w:val="34"/>
        </w:rPr>
      </w:pPr>
      <w:bookmarkStart w:colFirst="0" w:colLast="0" w:name="_okhwu85s6cwk" w:id="75"/>
      <w:bookmarkEnd w:id="75"/>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1A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docker run -it\</w:t>
      </w:r>
    </w:p>
    <w:p w:rsidR="00000000" w:rsidDel="00000000" w:rsidP="00000000" w:rsidRDefault="00000000" w:rsidRPr="00000000" w14:paraId="000001A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A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POSTGRES_PASSWORD="admin" \</w:t>
      </w:r>
    </w:p>
    <w:p w:rsidR="00000000" w:rsidDel="00000000" w:rsidP="00000000" w:rsidRDefault="00000000" w:rsidRPr="00000000" w14:paraId="000001A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A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"/mnt/path/to/ny_taxi_postgres_data":"/var/lib/postgresql/data" \</w:t>
      </w:r>
    </w:p>
    <w:p w:rsidR="00000000" w:rsidDel="00000000" w:rsidP="00000000" w:rsidRDefault="00000000" w:rsidRPr="00000000" w14:paraId="000001A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AC">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AD">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AE">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CCW</w:t>
      </w:r>
    </w:p>
    <w:p w:rsidR="00000000" w:rsidDel="00000000" w:rsidP="00000000" w:rsidRDefault="00000000" w:rsidRPr="00000000" w14:paraId="000001AF">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files belonging to this database system will be owned by user "postgres".</w:t>
      </w:r>
    </w:p>
    <w:p w:rsidR="00000000" w:rsidDel="00000000" w:rsidP="00000000" w:rsidRDefault="00000000" w:rsidRPr="00000000" w14:paraId="000001B0">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This use The database cluster will be initialized with locale "en_US.utf8".</w:t>
      </w:r>
    </w:p>
    <w:p w:rsidR="00000000" w:rsidDel="00000000" w:rsidP="00000000" w:rsidRDefault="00000000" w:rsidRPr="00000000" w14:paraId="000001B1">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default database encoding has accordingly been set to "UTF8".</w:t>
      </w:r>
    </w:p>
    <w:p w:rsidR="00000000" w:rsidDel="00000000" w:rsidP="00000000" w:rsidRDefault="00000000" w:rsidRPr="00000000" w14:paraId="000001B2">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xt search configuration will be set to "english".</w:t>
      </w:r>
    </w:p>
    <w:p w:rsidR="00000000" w:rsidDel="00000000" w:rsidP="00000000" w:rsidRDefault="00000000" w:rsidRPr="00000000" w14:paraId="000001B3">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B4">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Data page checksums are disabled.</w:t>
      </w:r>
    </w:p>
    <w:p w:rsidR="00000000" w:rsidDel="00000000" w:rsidP="00000000" w:rsidRDefault="00000000" w:rsidRPr="00000000" w14:paraId="000001B5">
      <w:pPr>
        <w:widowControl w:val="0"/>
        <w:rPr>
          <w:rFonts w:ascii="Consolas" w:cs="Consolas" w:eastAsia="Consolas" w:hAnsi="Consolas"/>
        </w:rPr>
      </w:pPr>
      <w:r w:rsidDel="00000000" w:rsidR="00000000" w:rsidRPr="00000000">
        <w:rPr>
          <w:rFonts w:ascii="Consolas" w:cs="Consolas" w:eastAsia="Consolas" w:hAnsi="Consolas"/>
          <w:rtl w:val="0"/>
        </w:rPr>
        <w:t xml:space="preserve">fixing permissions on existing directory /var/lib/postgresql/data ... initdb: f</w:t>
      </w:r>
    </w:p>
    <w:p w:rsidR="00000000" w:rsidDel="00000000" w:rsidP="00000000" w:rsidRDefault="00000000" w:rsidRPr="00000000" w14:paraId="000001B6">
      <w:pPr>
        <w:widowControl w:val="0"/>
        <w:rPr/>
      </w:pPr>
      <w:r w:rsidDel="00000000" w:rsidR="00000000" w:rsidRPr="00000000">
        <w:rPr>
          <w:rFonts w:ascii="Consolas" w:cs="Consolas" w:eastAsia="Consolas" w:hAnsi="Consolas"/>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1B7">
      <w:pPr>
        <w:rPr>
          <w:rFonts w:ascii="Courier New" w:cs="Courier New" w:eastAsia="Courier New" w:hAnsi="Courier New"/>
          <w:sz w:val="20"/>
          <w:szCs w:val="20"/>
        </w:rPr>
      </w:pPr>
      <w:r w:rsidDel="00000000" w:rsidR="00000000" w:rsidRPr="00000000">
        <w:rPr>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1B8">
      <w:pPr>
        <w:rPr/>
      </w:pPr>
      <w:r w:rsidDel="00000000" w:rsidR="00000000" w:rsidRPr="00000000">
        <w:rPr>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rtl w:val="0"/>
        </w:rPr>
        <w:t xml:space="preserve"> must match in both commands below</w:t>
      </w:r>
    </w:p>
    <w:p w:rsidR="00000000" w:rsidDel="00000000" w:rsidP="00000000" w:rsidRDefault="00000000" w:rsidRPr="00000000" w14:paraId="000001B9">
      <w:pPr>
        <w:rPr>
          <w:sz w:val="18"/>
          <w:szCs w:val="18"/>
        </w:rPr>
      </w:pPr>
      <w:r w:rsidDel="00000000" w:rsidR="00000000" w:rsidRPr="00000000">
        <w:rPr>
          <w:rtl w:val="0"/>
        </w:rPr>
      </w:r>
    </w:p>
    <w:p w:rsidR="00000000" w:rsidDel="00000000" w:rsidP="00000000" w:rsidRDefault="00000000" w:rsidRPr="00000000" w14:paraId="000001BA">
      <w:pPr>
        <w:spacing w:after="0" w:line="240" w:lineRule="auto"/>
        <w:rPr>
          <w:rFonts w:ascii="Courier New" w:cs="Courier New" w:eastAsia="Courier New" w:hAnsi="Courier New"/>
          <w:sz w:val="20"/>
          <w:szCs w:val="20"/>
          <w:shd w:fill="f3f3f3" w:val="clear"/>
        </w:rPr>
      </w:pPr>
      <w:r w:rsidDel="00000000" w:rsidR="00000000" w:rsidRPr="00000000">
        <w:rPr>
          <w:rtl w:val="0"/>
        </w:rPr>
      </w:r>
    </w:p>
    <w:p w:rsidR="00000000" w:rsidDel="00000000" w:rsidP="00000000" w:rsidRDefault="00000000" w:rsidRPr="00000000" w14:paraId="000001BB">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1BC">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1BD">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1BE">
      <w:pPr>
        <w:spacing w:after="0"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BF">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1C0">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1C1">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1C2">
      <w:pPr>
        <w:spacing w:after="0" w:line="240" w:lineRule="auto"/>
        <w:rPr>
          <w:rFonts w:ascii="Consolas" w:cs="Consolas" w:eastAsia="Consolas" w:hAnsi="Consolas"/>
        </w:rPr>
      </w:pPr>
      <w:r w:rsidDel="00000000" w:rsidR="00000000" w:rsidRPr="00000000">
        <w:rPr>
          <w:rFonts w:ascii="Courier New" w:cs="Courier New" w:eastAsia="Courier New" w:hAnsi="Courier New"/>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3">
      <w:pPr>
        <w:widowControl w:val="0"/>
        <w:spacing w:after="60" w:before="60" w:line="360.0024000000001" w:lineRule="auto"/>
        <w:rPr>
          <w:b w:val="1"/>
          <w:sz w:val="28"/>
          <w:szCs w:val="28"/>
        </w:rPr>
      </w:pPr>
      <w:r w:rsidDel="00000000" w:rsidR="00000000" w:rsidRPr="00000000">
        <w:rPr>
          <w:rtl w:val="0"/>
        </w:rPr>
        <w:t xml:space="preserve">To verify the above command works in (WSL2 Ubuntu 22.04, verified 2024-Jan), go to the Docker Desktop app and look under </w:t>
      </w:r>
      <w:r w:rsidDel="00000000" w:rsidR="00000000" w:rsidRPr="00000000">
        <w:rPr>
          <w:b w:val="1"/>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4">
      <w:pPr>
        <w:widowControl w:val="0"/>
        <w:spacing w:after="60" w:before="60" w:line="360.0024000000001" w:lineRule="auto"/>
        <w:rPr>
          <w:b w:val="1"/>
        </w:rPr>
      </w:pPr>
      <w:r w:rsidDel="00000000" w:rsidR="00000000" w:rsidRPr="00000000">
        <w:rPr>
          <w:rtl w:val="0"/>
        </w:rPr>
      </w:r>
    </w:p>
    <w:p w:rsidR="00000000" w:rsidDel="00000000" w:rsidP="00000000" w:rsidRDefault="00000000" w:rsidRPr="00000000" w14:paraId="000001C5">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An alternate error could be:</w:t>
      </w:r>
    </w:p>
    <w:p w:rsidR="00000000" w:rsidDel="00000000" w:rsidP="00000000" w:rsidRDefault="00000000" w:rsidRPr="00000000" w14:paraId="000001C6">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C7">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1C8">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empty the directory "/var/lib/postgresql/data" or run initdb</w:t>
      </w:r>
    </w:p>
    <w:p w:rsidR="00000000" w:rsidDel="00000000" w:rsidP="00000000" w:rsidRDefault="00000000" w:rsidRPr="00000000" w14:paraId="000001C9">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A">
      <w:pPr>
        <w:pStyle w:val="Heading2"/>
        <w:spacing w:after="200" w:lineRule="auto"/>
        <w:rPr>
          <w:sz w:val="34"/>
          <w:szCs w:val="34"/>
        </w:rPr>
      </w:pPr>
      <w:bookmarkStart w:colFirst="0" w:colLast="0" w:name="_qxn8ts99fn3t" w:id="76"/>
      <w:bookmarkEnd w:id="76"/>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1CB">
      <w:pPr>
        <w:rPr/>
      </w:pPr>
      <w:r w:rsidDel="00000000" w:rsidR="00000000" w:rsidRPr="00000000">
        <w:rPr>
          <w:rtl w:val="0"/>
        </w:rPr>
        <w:t xml:space="preserve">Mapping volumes on Windows could be tricky. The way it was done in the course video doesn’t work for everyone.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First, if you move your data to some folder without spaces. E.g. if your code is in “C:/Users/Alexey Grigorev/git/…”, move it to “C:/git/…”</w:t>
      </w:r>
    </w:p>
    <w:p w:rsidR="00000000" w:rsidDel="00000000" w:rsidP="00000000" w:rsidRDefault="00000000" w:rsidRPr="00000000" w14:paraId="000001CE">
      <w:pPr>
        <w:rPr/>
      </w:pPr>
      <w:r w:rsidDel="00000000" w:rsidR="00000000" w:rsidRPr="00000000">
        <w:rPr>
          <w:rtl w:val="0"/>
        </w:rPr>
        <w:t xml:space="preserve">Try replacing the “-v” part with one of the following options:</w:t>
      </w:r>
    </w:p>
    <w:p w:rsidR="00000000" w:rsidDel="00000000" w:rsidP="00000000" w:rsidRDefault="00000000" w:rsidRPr="00000000" w14:paraId="000001CF">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0">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1">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2">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3">
      <w:pPr>
        <w:numPr>
          <w:ilvl w:val="0"/>
          <w:numId w:val="103"/>
        </w:numPr>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hd w:fill="f3f3f3" w:val="clear"/>
        </w:rPr>
      </w:pPr>
      <w:r w:rsidDel="00000000" w:rsidR="00000000" w:rsidRPr="00000000">
        <w:rPr>
          <w:rtl w:val="0"/>
        </w:rPr>
        <w:t xml:space="preserve">Try adding </w:t>
      </w:r>
      <w:r w:rsidDel="00000000" w:rsidR="00000000" w:rsidRPr="00000000">
        <w:rPr>
          <w:b w:val="1"/>
          <w:rtl w:val="0"/>
        </w:rPr>
        <w:t xml:space="preserve">winpty </w:t>
      </w:r>
      <w:r w:rsidDel="00000000" w:rsidR="00000000" w:rsidRPr="00000000">
        <w:rPr>
          <w:rtl w:val="0"/>
        </w:rPr>
        <w:t xml:space="preserve">before the whole command:</w:t>
      </w:r>
      <w:r w:rsidDel="00000000" w:rsidR="00000000" w:rsidRPr="00000000">
        <w:rPr>
          <w:rtl w:val="0"/>
        </w:rPr>
      </w:r>
    </w:p>
    <w:p w:rsidR="00000000" w:rsidDel="00000000" w:rsidP="00000000" w:rsidRDefault="00000000" w:rsidRPr="00000000" w14:paraId="000001D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winpty docker run -it </w:t>
      </w:r>
    </w:p>
    <w:p w:rsidR="00000000" w:rsidDel="00000000" w:rsidP="00000000" w:rsidRDefault="00000000" w:rsidRPr="00000000" w14:paraId="000001D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D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D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D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/c:/some/path/ny_taxi_postgres_data:/var/lib/postgresql/data </w:t>
      </w:r>
    </w:p>
    <w:p w:rsidR="00000000" w:rsidDel="00000000" w:rsidP="00000000" w:rsidRDefault="00000000" w:rsidRPr="00000000" w14:paraId="000001D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DC">
      <w:pPr>
        <w:spacing w:line="240" w:lineRule="auto"/>
        <w:rPr/>
      </w:pPr>
      <w:r w:rsidDel="00000000" w:rsidR="00000000" w:rsidRPr="00000000">
        <w:rPr>
          <w:rFonts w:ascii="Roboto Mono" w:cs="Roboto Mono" w:eastAsia="Roboto Mono" w:hAnsi="Roboto Mono"/>
          <w:shd w:fill="f3f3f3" w:val="clear"/>
          <w:rtl w:val="0"/>
        </w:rPr>
        <w:t xml:space="preserve">    postgres:1</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Try adding quotes:</w:t>
      </w:r>
    </w:p>
    <w:p w:rsidR="00000000" w:rsidDel="00000000" w:rsidP="00000000" w:rsidRDefault="00000000" w:rsidRPr="00000000" w14:paraId="000001DF">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0">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1">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2">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3">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4">
      <w:pPr>
        <w:rPr/>
      </w:pPr>
      <w:r w:rsidDel="00000000" w:rsidR="00000000" w:rsidRPr="00000000">
        <w:rPr>
          <w:b w:val="1"/>
          <w:rtl w:val="0"/>
        </w:rPr>
        <w:t xml:space="preserve">Note</w:t>
      </w:r>
      <w:r w:rsidDel="00000000" w:rsidR="00000000" w:rsidRPr="00000000">
        <w:rPr>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rtl w:val="0"/>
        </w:rPr>
        <w:t xml:space="preserve">suggests you have problems with volume mapping, try deleting both folders and replacing “</w:t>
      </w:r>
      <w:r w:rsidDel="00000000" w:rsidR="00000000" w:rsidRPr="00000000">
        <w:rPr>
          <w:rFonts w:ascii="Consolas" w:cs="Consolas" w:eastAsia="Consolas" w:hAnsi="Consolas"/>
          <w:rtl w:val="0"/>
        </w:rPr>
        <w:t xml:space="preserve">-v</w:t>
      </w:r>
      <w:r w:rsidDel="00000000" w:rsidR="00000000" w:rsidRPr="00000000">
        <w:rPr>
          <w:rtl w:val="0"/>
        </w:rPr>
        <w:t xml:space="preserve">” part with other options. For me “</w:t>
      </w:r>
      <w:r w:rsidDel="00000000" w:rsidR="00000000" w:rsidRPr="00000000">
        <w:rPr>
          <w:b w:val="1"/>
          <w:rtl w:val="0"/>
        </w:rPr>
        <w:t xml:space="preserve">//c/</w:t>
      </w:r>
      <w:r w:rsidDel="00000000" w:rsidR="00000000" w:rsidRPr="00000000">
        <w:rPr>
          <w:rtl w:val="0"/>
        </w:rPr>
        <w:t xml:space="preserve">” works instead of “/c/”. And it will work by automatically creating a correct folder called “ny_taxi_postgres_data”.</w:t>
      </w:r>
    </w:p>
    <w:p w:rsidR="00000000" w:rsidDel="00000000" w:rsidP="00000000" w:rsidRDefault="00000000" w:rsidRPr="00000000" w14:paraId="000001E5">
      <w:pPr>
        <w:rPr/>
      </w:pPr>
      <w:r w:rsidDel="00000000" w:rsidR="00000000" w:rsidRPr="00000000">
        <w:rPr>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rtl w:val="0"/>
        </w:rPr>
        <w:t xml:space="preserve">(with quotes’ position varying as in the above list).</w:t>
        <w:tab/>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Yes for windows use the command it works perfectly fine</w:t>
      </w:r>
    </w:p>
    <w:p w:rsidR="00000000" w:rsidDel="00000000" w:rsidP="00000000" w:rsidRDefault="00000000" w:rsidRPr="00000000" w14:paraId="000001E8">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b w:val="1"/>
          <w:rtl w:val="0"/>
        </w:rPr>
        <w:t xml:space="preserve">Important: note how the quotes are placed. </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If none of these options work, you can use a volume name instead of the path:</w:t>
      </w:r>
    </w:p>
    <w:p w:rsidR="00000000" w:rsidDel="00000000" w:rsidP="00000000" w:rsidRDefault="00000000" w:rsidRPr="00000000" w14:paraId="000001EC">
      <w:pPr>
        <w:numPr>
          <w:ilvl w:val="0"/>
          <w:numId w:val="80"/>
        </w:numPr>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1ED">
      <w:pPr>
        <w:rPr/>
      </w:pPr>
      <w:r w:rsidDel="00000000" w:rsidR="00000000" w:rsidRPr="00000000">
        <w:rPr>
          <w:b w:val="1"/>
          <w:rtl w:val="0"/>
        </w:rPr>
        <w:t xml:space="preserve">For Mac</w:t>
      </w:r>
      <w:r w:rsidDel="00000000" w:rsidR="00000000" w:rsidRPr="00000000">
        <w:rPr>
          <w:rtl w:val="0"/>
        </w:rPr>
        <w:t xml:space="preserve">: You can wrap $(pwd) with quotes like the highlighted.</w:t>
      </w:r>
    </w:p>
    <w:p w:rsidR="00000000" w:rsidDel="00000000" w:rsidP="00000000" w:rsidRDefault="00000000" w:rsidRPr="00000000" w14:paraId="000001E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E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w:t>
      </w:r>
      <w:r w:rsidDel="00000000" w:rsidR="00000000" w:rsidRPr="00000000">
        <w:rPr>
          <w:rFonts w:ascii="Roboto Mono" w:cs="Roboto Mono" w:eastAsia="Roboto Mono" w:hAnsi="Roboto Mono"/>
          <w:shd w:fill="d9ead3" w:val="clear"/>
          <w:rtl w:val="0"/>
        </w:rPr>
        <w:t xml:space="preserve">$(pwd)"</w:t>
      </w:r>
      <w:r w:rsidDel="00000000" w:rsidR="00000000" w:rsidRPr="00000000">
        <w:rPr>
          <w:rFonts w:ascii="Roboto Mono" w:cs="Roboto Mono" w:eastAsia="Roboto Mono" w:hAnsi="Roboto Mono"/>
          <w:shd w:fill="f3f3f3" w:val="clear"/>
          <w:rtl w:val="0"/>
        </w:rPr>
        <w:t xml:space="preserve">/ny_taxi_postgres_data:/var/lib/postgresql/data \</w:t>
      </w:r>
    </w:p>
    <w:p w:rsidR="00000000" w:rsidDel="00000000" w:rsidP="00000000" w:rsidRDefault="00000000" w:rsidRPr="00000000" w14:paraId="000001F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1F5">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F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"$(pwd)"/ny_taxi_postgres_data:/var/lib/postgresql/data \</w:t>
      </w:r>
    </w:p>
    <w:p w:rsidR="00000000" w:rsidDel="00000000" w:rsidP="00000000" w:rsidRDefault="00000000" w:rsidRPr="00000000" w14:paraId="000001F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C">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Source:</w:t>
      </w:r>
      <w:hyperlink r:id="rId89">
        <w:r w:rsidDel="00000000" w:rsidR="00000000" w:rsidRPr="00000000">
          <w:rPr>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1FF">
      <w:pPr>
        <w:pStyle w:val="Heading2"/>
        <w:spacing w:after="200" w:lineRule="auto"/>
        <w:rPr/>
      </w:pPr>
      <w:bookmarkStart w:colFirst="0" w:colLast="0" w:name="_amlxjs4qrtr" w:id="77"/>
      <w:bookmarkEnd w:id="77"/>
      <w:r w:rsidDel="00000000" w:rsidR="00000000" w:rsidRPr="00000000">
        <w:rPr>
          <w:sz w:val="34"/>
          <w:szCs w:val="34"/>
          <w:rtl w:val="0"/>
        </w:rPr>
        <w:t xml:space="preserve">Docker - Error response from daemon: invalid mode: \Program Files\Git\var\lib\postgresql\data.</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Change the mounting path. Replace it with one of following: </w:t>
      </w:r>
    </w:p>
    <w:p w:rsidR="00000000" w:rsidDel="00000000" w:rsidP="00000000" w:rsidRDefault="00000000" w:rsidRPr="00000000" w14:paraId="00000201">
      <w:pPr>
        <w:numPr>
          <w:ilvl w:val="0"/>
          <w:numId w:val="105"/>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02">
      <w:pPr>
        <w:numPr>
          <w:ilvl w:val="0"/>
          <w:numId w:val="105"/>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03">
      <w:pPr>
        <w:pStyle w:val="Heading2"/>
        <w:spacing w:after="200" w:lineRule="auto"/>
        <w:rPr>
          <w:sz w:val="24"/>
          <w:szCs w:val="24"/>
        </w:rPr>
      </w:pPr>
      <w:bookmarkStart w:colFirst="0" w:colLast="0" w:name="_rh78zk97iqz4" w:id="78"/>
      <w:bookmarkEnd w:id="78"/>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When you run this command second time </w:t>
      </w:r>
    </w:p>
    <w:p w:rsidR="00000000" w:rsidDel="00000000" w:rsidP="00000000" w:rsidRDefault="00000000" w:rsidRPr="00000000" w14:paraId="00000205">
      <w:pPr>
        <w:rPr/>
      </w:pPr>
      <w:r w:rsidDel="00000000" w:rsidR="00000000" w:rsidRPr="00000000">
        <w:rPr>
          <w:rtl w:val="0"/>
        </w:rPr>
        <w:tab/>
        <w:t xml:space="preserve">docker run -it \</w:t>
      </w:r>
    </w:p>
    <w:p w:rsidR="00000000" w:rsidDel="00000000" w:rsidP="00000000" w:rsidRDefault="00000000" w:rsidRPr="00000000" w14:paraId="00000206">
      <w:pPr>
        <w:rPr/>
      </w:pPr>
      <w:r w:rsidDel="00000000" w:rsidR="00000000" w:rsidRPr="00000000">
        <w:rPr>
          <w:rtl w:val="0"/>
        </w:rPr>
        <w:tab/>
        <w:t xml:space="preserve">  -e POSTGRES_USER="root" \</w:t>
      </w:r>
    </w:p>
    <w:p w:rsidR="00000000" w:rsidDel="00000000" w:rsidP="00000000" w:rsidRDefault="00000000" w:rsidRPr="00000000" w14:paraId="00000207">
      <w:pPr>
        <w:rPr/>
      </w:pPr>
      <w:r w:rsidDel="00000000" w:rsidR="00000000" w:rsidRPr="00000000">
        <w:rPr>
          <w:rtl w:val="0"/>
        </w:rPr>
        <w:tab/>
        <w:t xml:space="preserve">  -e POSTGRES_PASSWORD="root" \</w:t>
      </w:r>
    </w:p>
    <w:p w:rsidR="00000000" w:rsidDel="00000000" w:rsidP="00000000" w:rsidRDefault="00000000" w:rsidRPr="00000000" w14:paraId="00000208">
      <w:pPr>
        <w:rPr/>
      </w:pPr>
      <w:r w:rsidDel="00000000" w:rsidR="00000000" w:rsidRPr="00000000">
        <w:rPr>
          <w:rtl w:val="0"/>
        </w:rPr>
        <w:tab/>
        <w:t xml:space="preserve">  -e POSTGRES_DB="ny_taxi" \</w:t>
      </w:r>
    </w:p>
    <w:p w:rsidR="00000000" w:rsidDel="00000000" w:rsidP="00000000" w:rsidRDefault="00000000" w:rsidRPr="00000000" w14:paraId="00000209">
      <w:pPr>
        <w:rPr/>
      </w:pPr>
      <w:r w:rsidDel="00000000" w:rsidR="00000000" w:rsidRPr="00000000">
        <w:rPr>
          <w:rtl w:val="0"/>
        </w:rPr>
        <w:tab/>
        <w:t xml:space="preserve">  -v &lt;your path&gt;:/var/lib/postgresql/data \</w:t>
      </w:r>
    </w:p>
    <w:p w:rsidR="00000000" w:rsidDel="00000000" w:rsidP="00000000" w:rsidRDefault="00000000" w:rsidRPr="00000000" w14:paraId="0000020A">
      <w:pPr>
        <w:rPr/>
      </w:pPr>
      <w:r w:rsidDel="00000000" w:rsidR="00000000" w:rsidRPr="00000000">
        <w:rPr>
          <w:rtl w:val="0"/>
        </w:rPr>
        <w:tab/>
        <w:t xml:space="preserve">  -p 5432:5432 \</w:t>
      </w:r>
    </w:p>
    <w:p w:rsidR="00000000" w:rsidDel="00000000" w:rsidP="00000000" w:rsidRDefault="00000000" w:rsidRPr="00000000" w14:paraId="0000020B">
      <w:pPr>
        <w:rPr/>
      </w:pPr>
      <w:r w:rsidDel="00000000" w:rsidR="00000000" w:rsidRPr="00000000">
        <w:rPr>
          <w:rtl w:val="0"/>
        </w:rPr>
        <w:tab/>
        <w:t xml:space="preserve">  postgres:13</w:t>
      </w:r>
    </w:p>
    <w:p w:rsidR="00000000" w:rsidDel="00000000" w:rsidP="00000000" w:rsidRDefault="00000000" w:rsidRPr="00000000" w14:paraId="0000020C">
      <w:pPr>
        <w:rPr/>
      </w:pPr>
      <w:r w:rsidDel="00000000" w:rsidR="00000000" w:rsidRPr="00000000">
        <w:rPr>
          <w:rtl w:val="0"/>
        </w:rPr>
        <w:t xml:space="preserve">The error message above could happen. That means you should not mount on the second run. This command helped me:</w:t>
      </w:r>
    </w:p>
    <w:p w:rsidR="00000000" w:rsidDel="00000000" w:rsidP="00000000" w:rsidRDefault="00000000" w:rsidRPr="00000000" w14:paraId="0000020D">
      <w:pPr>
        <w:rPr/>
      </w:pPr>
      <w:r w:rsidDel="00000000" w:rsidR="00000000" w:rsidRPr="00000000">
        <w:rPr>
          <w:rtl w:val="0"/>
        </w:rPr>
        <w:t xml:space="preserve">When you run this command second time </w:t>
      </w:r>
    </w:p>
    <w:p w:rsidR="00000000" w:rsidDel="00000000" w:rsidP="00000000" w:rsidRDefault="00000000" w:rsidRPr="00000000" w14:paraId="0000020E">
      <w:pPr>
        <w:rPr/>
      </w:pPr>
      <w:r w:rsidDel="00000000" w:rsidR="00000000" w:rsidRPr="00000000">
        <w:rPr>
          <w:rtl w:val="0"/>
        </w:rPr>
        <w:tab/>
        <w:t xml:space="preserve">docker run -it \</w:t>
      </w:r>
    </w:p>
    <w:p w:rsidR="00000000" w:rsidDel="00000000" w:rsidP="00000000" w:rsidRDefault="00000000" w:rsidRPr="00000000" w14:paraId="0000020F">
      <w:pPr>
        <w:rPr/>
      </w:pPr>
      <w:r w:rsidDel="00000000" w:rsidR="00000000" w:rsidRPr="00000000">
        <w:rPr>
          <w:rtl w:val="0"/>
        </w:rPr>
        <w:tab/>
        <w:t xml:space="preserve">  -e POSTGRES_USER="root" \</w:t>
      </w:r>
    </w:p>
    <w:p w:rsidR="00000000" w:rsidDel="00000000" w:rsidP="00000000" w:rsidRDefault="00000000" w:rsidRPr="00000000" w14:paraId="00000210">
      <w:pPr>
        <w:rPr/>
      </w:pPr>
      <w:r w:rsidDel="00000000" w:rsidR="00000000" w:rsidRPr="00000000">
        <w:rPr>
          <w:rtl w:val="0"/>
        </w:rPr>
        <w:tab/>
        <w:t xml:space="preserve">  -e POSTGRES_PASSWORD="root" \</w:t>
      </w:r>
    </w:p>
    <w:p w:rsidR="00000000" w:rsidDel="00000000" w:rsidP="00000000" w:rsidRDefault="00000000" w:rsidRPr="00000000" w14:paraId="00000211">
      <w:pPr>
        <w:rPr/>
      </w:pPr>
      <w:r w:rsidDel="00000000" w:rsidR="00000000" w:rsidRPr="00000000">
        <w:rPr>
          <w:rtl w:val="0"/>
        </w:rPr>
        <w:tab/>
        <w:t xml:space="preserve">  -e POSTGRES_DB="ny_taxi" \</w:t>
      </w:r>
    </w:p>
    <w:p w:rsidR="00000000" w:rsidDel="00000000" w:rsidP="00000000" w:rsidRDefault="00000000" w:rsidRPr="00000000" w14:paraId="00000212">
      <w:pPr>
        <w:rPr/>
      </w:pPr>
      <w:r w:rsidDel="00000000" w:rsidR="00000000" w:rsidRPr="00000000">
        <w:rPr>
          <w:rtl w:val="0"/>
        </w:rPr>
        <w:tab/>
        <w:t xml:space="preserve">  -p 5432:5432 \</w:t>
      </w:r>
    </w:p>
    <w:p w:rsidR="00000000" w:rsidDel="00000000" w:rsidP="00000000" w:rsidRDefault="00000000" w:rsidRPr="00000000" w14:paraId="00000213">
      <w:pPr>
        <w:rPr/>
      </w:pPr>
      <w:r w:rsidDel="00000000" w:rsidR="00000000" w:rsidRPr="00000000">
        <w:rPr>
          <w:rtl w:val="0"/>
        </w:rPr>
        <w:tab/>
        <w:t xml:space="preserve">  postgres:13</w:t>
      </w:r>
    </w:p>
    <w:p w:rsidR="00000000" w:rsidDel="00000000" w:rsidP="00000000" w:rsidRDefault="00000000" w:rsidRPr="00000000" w14:paraId="00000214">
      <w:pPr>
        <w:pStyle w:val="Heading2"/>
        <w:spacing w:after="200" w:lineRule="auto"/>
        <w:rPr>
          <w:sz w:val="34"/>
          <w:szCs w:val="34"/>
        </w:rPr>
      </w:pPr>
      <w:bookmarkStart w:colFirst="0" w:colLast="0" w:name="_vps0c346l7e3" w:id="79"/>
      <w:bookmarkEnd w:id="79"/>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15">
      <w:pPr>
        <w:rPr>
          <w:rFonts w:ascii="Consolas" w:cs="Consolas" w:eastAsia="Consolas" w:hAnsi="Consolas"/>
        </w:rPr>
      </w:pPr>
      <w:r w:rsidDel="00000000" w:rsidR="00000000" w:rsidRPr="00000000">
        <w:rPr>
          <w:rtl w:val="0"/>
        </w:rPr>
        <w:t xml:space="preserve">This error appeared when running the command: </w:t>
      </w:r>
      <w:r w:rsidDel="00000000" w:rsidR="00000000" w:rsidRPr="00000000">
        <w:rPr>
          <w:rFonts w:ascii="Roboto Mono" w:cs="Roboto Mono" w:eastAsia="Roboto Mono" w:hAnsi="Roboto Mono"/>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When feeding the database with the data the user id of the directory </w:t>
      </w:r>
      <w:r w:rsidDel="00000000" w:rsidR="00000000" w:rsidRPr="00000000">
        <w:rPr>
          <w:i w:val="1"/>
          <w:rtl w:val="0"/>
        </w:rPr>
        <w:t xml:space="preserve">ny_taxi_postgres_data</w:t>
      </w:r>
      <w:r w:rsidDel="00000000" w:rsidR="00000000" w:rsidRPr="00000000">
        <w:rPr>
          <w:rtl w:val="0"/>
        </w:rPr>
        <w:t xml:space="preserve"> was changed to </w:t>
      </w:r>
      <w:r w:rsidDel="00000000" w:rsidR="00000000" w:rsidRPr="00000000">
        <w:rPr>
          <w:i w:val="1"/>
          <w:rtl w:val="0"/>
        </w:rPr>
        <w:t xml:space="preserve">999</w:t>
      </w:r>
      <w:r w:rsidDel="00000000" w:rsidR="00000000" w:rsidRPr="00000000">
        <w:rPr>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17">
      <w:pPr>
        <w:rPr/>
      </w:pPr>
      <w:r w:rsidDel="00000000" w:rsidR="00000000" w:rsidRPr="00000000">
        <w:rPr>
          <w:rtl w:val="0"/>
        </w:rPr>
        <w:t xml:space="preserve">Since at this point we only need the files </w:t>
      </w:r>
      <w:r w:rsidDel="00000000" w:rsidR="00000000" w:rsidRPr="00000000">
        <w:rPr>
          <w:i w:val="1"/>
          <w:rtl w:val="0"/>
        </w:rPr>
        <w:t xml:space="preserve">Dockerfile </w:t>
      </w:r>
      <w:r w:rsidDel="00000000" w:rsidR="00000000" w:rsidRPr="00000000">
        <w:rPr>
          <w:rtl w:val="0"/>
        </w:rPr>
        <w:t xml:space="preserve">and </w:t>
      </w:r>
      <w:r w:rsidDel="00000000" w:rsidR="00000000" w:rsidRPr="00000000">
        <w:rPr>
          <w:i w:val="1"/>
          <w:rtl w:val="0"/>
        </w:rPr>
        <w:t xml:space="preserve">ingest_data.py</w:t>
      </w:r>
      <w:r w:rsidDel="00000000" w:rsidR="00000000" w:rsidRPr="00000000">
        <w:rPr>
          <w:rtl w:val="0"/>
        </w:rPr>
        <w:t xml:space="preserve">, to fix this error one can run the </w:t>
      </w:r>
      <w:r w:rsidDel="00000000" w:rsidR="00000000" w:rsidRPr="00000000">
        <w:rPr>
          <w:rFonts w:ascii="Roboto Mono" w:cs="Roboto Mono" w:eastAsia="Roboto Mono" w:hAnsi="Roboto Mono"/>
          <w:shd w:fill="f3f3f3" w:val="clear"/>
          <w:rtl w:val="0"/>
        </w:rPr>
        <w:t xml:space="preserve">docker build</w:t>
      </w:r>
      <w:r w:rsidDel="00000000" w:rsidR="00000000" w:rsidRPr="00000000">
        <w:rPr>
          <w:rtl w:val="0"/>
        </w:rPr>
        <w:t xml:space="preserve"> command on a different directory (having only these two files).</w:t>
      </w:r>
    </w:p>
    <w:p w:rsidR="00000000" w:rsidDel="00000000" w:rsidP="00000000" w:rsidRDefault="00000000" w:rsidRPr="00000000" w14:paraId="00000218">
      <w:pPr>
        <w:rPr>
          <w:rFonts w:ascii="Courier New" w:cs="Courier New" w:eastAsia="Courier New" w:hAnsi="Courier New"/>
        </w:rPr>
      </w:pPr>
      <w:r w:rsidDel="00000000" w:rsidR="00000000" w:rsidRPr="00000000">
        <w:rPr>
          <w:rtl w:val="0"/>
        </w:rPr>
        <w:t xml:space="preserve">A more complete explanation can be found here: </w:t>
      </w:r>
      <w:hyperlink r:id="rId90">
        <w:r w:rsidDel="00000000" w:rsidR="00000000" w:rsidRPr="00000000">
          <w:rPr>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You can fix the problem by changing the permission of the directory on ubuntu with following command:</w:t>
      </w:r>
    </w:p>
    <w:p w:rsidR="00000000" w:rsidDel="00000000" w:rsidP="00000000" w:rsidRDefault="00000000" w:rsidRPr="00000000" w14:paraId="0000021B">
      <w:pPr>
        <w:rPr>
          <w:b w:val="1"/>
        </w:rPr>
      </w:pPr>
      <w:r w:rsidDel="00000000" w:rsidR="00000000" w:rsidRPr="00000000">
        <w:rPr>
          <w:b w:val="1"/>
          <w:rtl w:val="0"/>
        </w:rPr>
        <w:t xml:space="preserve">sudo chown -R $USER dir_path</w:t>
      </w:r>
    </w:p>
    <w:p w:rsidR="00000000" w:rsidDel="00000000" w:rsidP="00000000" w:rsidRDefault="00000000" w:rsidRPr="00000000" w14:paraId="0000021C">
      <w:pPr>
        <w:rPr/>
      </w:pPr>
      <w:r w:rsidDel="00000000" w:rsidR="00000000" w:rsidRPr="00000000">
        <w:rPr>
          <w:rtl w:val="0"/>
        </w:rPr>
        <w:t xml:space="preserve">On windows follow the link: </w:t>
      </w:r>
      <w:hyperlink r:id="rId91">
        <w:r w:rsidDel="00000000" w:rsidR="00000000" w:rsidRPr="00000000">
          <w:rPr>
            <w:b w:val="1"/>
            <w:u w:val="single"/>
            <w:rtl w:val="0"/>
          </w:rPr>
          <w:t xml:space="preserve">https://thegeekpage.com/take-ownership-of-a-file-folder-through-command-prompt-in-windows-10/</w:t>
        </w:r>
      </w:hyperlink>
      <w:r w:rsidDel="00000000" w:rsidR="00000000" w:rsidRPr="00000000">
        <w:rPr>
          <w:b w:val="1"/>
          <w:rtl w:val="0"/>
        </w:rPr>
        <w:t xml:space="preserve"> </w:t>
        <w:br w:type="textWrapping"/>
        <w:br w:type="textWrapping"/>
        <w:tab/>
        <w:tab/>
        <w:tab/>
        <w:tab/>
        <w:tab/>
        <w:tab/>
        <w:tab/>
        <w:tab/>
        <w:tab/>
        <w:tab/>
        <w:tab/>
      </w:r>
      <w:r w:rsidDel="00000000" w:rsidR="00000000" w:rsidRPr="00000000">
        <w:rPr>
          <w:rtl w:val="0"/>
        </w:rPr>
        <w:t xml:space="preserve">Added by</w:t>
        <w:br w:type="textWrapping"/>
        <w:tab/>
        <w:tab/>
        <w:tab/>
        <w:tab/>
        <w:tab/>
        <w:tab/>
        <w:tab/>
        <w:tab/>
        <w:tab/>
        <w:tab/>
        <w:tab/>
        <w:t xml:space="preserve">Kenan Arslanbay</w:t>
      </w:r>
    </w:p>
    <w:p w:rsidR="00000000" w:rsidDel="00000000" w:rsidP="00000000" w:rsidRDefault="00000000" w:rsidRPr="00000000" w14:paraId="0000021D">
      <w:pPr>
        <w:pStyle w:val="Heading2"/>
        <w:spacing w:after="200" w:lineRule="auto"/>
        <w:rPr>
          <w:sz w:val="34"/>
          <w:szCs w:val="34"/>
        </w:rPr>
      </w:pPr>
      <w:bookmarkStart w:colFirst="0" w:colLast="0" w:name="_eshuqx9v61x5" w:id="80"/>
      <w:bookmarkEnd w:id="80"/>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1E">
      <w:pPr>
        <w:rPr/>
      </w:pPr>
      <w:r w:rsidDel="00000000" w:rsidR="00000000" w:rsidRPr="00000000">
        <w:rPr>
          <w:rtl w:val="0"/>
        </w:rPr>
        <w:t xml:space="preserve">You might have installed docker via snap. Run “sudo snap status docker” to verify. </w:t>
      </w:r>
    </w:p>
    <w:p w:rsidR="00000000" w:rsidDel="00000000" w:rsidP="00000000" w:rsidRDefault="00000000" w:rsidRPr="00000000" w14:paraId="0000021F">
      <w:pPr>
        <w:rPr/>
      </w:pPr>
      <w:r w:rsidDel="00000000" w:rsidR="00000000" w:rsidRPr="00000000">
        <w:rPr>
          <w:rtl w:val="0"/>
        </w:rPr>
        <w:t xml:space="preserve">If you have “error: unknown command "status", see 'snap help'.” as a response than deinstall docker and install via the </w:t>
      </w:r>
      <w:hyperlink r:id="rId92">
        <w:r w:rsidDel="00000000" w:rsidR="00000000" w:rsidRPr="00000000">
          <w:rPr>
            <w:u w:val="single"/>
            <w:rtl w:val="0"/>
          </w:rPr>
          <w:t xml:space="preserve">official website</w:t>
        </w:r>
      </w:hyperlink>
      <w:r w:rsidDel="00000000" w:rsidR="00000000" w:rsidRPr="00000000">
        <w:rPr>
          <w:rtl w:val="0"/>
        </w:rPr>
        <w:t xml:space="preserve"> </w:t>
      </w:r>
    </w:p>
    <w:p w:rsidR="00000000" w:rsidDel="00000000" w:rsidP="00000000" w:rsidRDefault="00000000" w:rsidRPr="00000000" w14:paraId="00000220">
      <w:pPr>
        <w:rPr/>
      </w:pPr>
      <w:r w:rsidDel="00000000" w:rsidR="00000000" w:rsidRPr="00000000">
        <w:rPr>
          <w:rtl w:val="0"/>
        </w:rPr>
        <w:t xml:space="preserve">Bind for 0.0.0.0:5432 failed: port is a</w:t>
      </w:r>
    </w:p>
    <w:p w:rsidR="00000000" w:rsidDel="00000000" w:rsidP="00000000" w:rsidRDefault="00000000" w:rsidRPr="00000000" w14:paraId="00000221">
      <w:pPr>
        <w:pStyle w:val="Heading2"/>
        <w:spacing w:after="200" w:lineRule="auto"/>
        <w:rPr>
          <w:sz w:val="34"/>
          <w:szCs w:val="34"/>
        </w:rPr>
      </w:pPr>
      <w:bookmarkStart w:colFirst="0" w:colLast="0" w:name="_qhd05i73x1lm" w:id="81"/>
      <w:bookmarkEnd w:id="81"/>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22">
      <w:pPr>
        <w:rPr/>
      </w:pPr>
      <w:r w:rsidDel="00000000" w:rsidR="00000000" w:rsidRPr="00000000">
        <w:rPr>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✅Solution:</w:t>
      </w:r>
    </w:p>
    <w:p w:rsidR="00000000" w:rsidDel="00000000" w:rsidP="00000000" w:rsidRDefault="00000000" w:rsidRPr="00000000" w14:paraId="00000224">
      <w:pPr>
        <w:rPr>
          <w:del w:author="Thông Nguyễn Đình" w:id="3" w:date="2025-09-11T17:05:05Z"/>
        </w:rPr>
      </w:pPr>
      <w:r w:rsidDel="00000000" w:rsidR="00000000" w:rsidRPr="00000000">
        <w:rPr>
          <w:rtl w:val="0"/>
        </w:rPr>
        <w:t xml:space="preserve">Just add permission for everyone to th</w:t>
      </w:r>
      <w:del w:author="Thông Nguyễn Đình" w:id="3" w:date="2025-09-11T17:05:05Z">
        <w:r w:rsidDel="00000000" w:rsidR="00000000" w:rsidRPr="00000000">
          <w:rPr>
            <w:rtl w:val="0"/>
          </w:rPr>
          <w:delText xml:space="preserve">e corresponding folder</w:delText>
        </w:r>
      </w:del>
    </w:p>
    <w:p w:rsidR="00000000" w:rsidDel="00000000" w:rsidP="00000000" w:rsidRDefault="00000000" w:rsidRPr="00000000" w14:paraId="00000225">
      <w:pPr>
        <w:rPr>
          <w:rFonts w:ascii="Consolas" w:cs="Consolas" w:eastAsia="Consolas" w:hAnsi="Consolas"/>
        </w:rPr>
      </w:pPr>
      <w:del w:author="Thông Nguyễn Đình" w:id="3" w:date="2025-09-11T17:05:05Z">
        <w:r w:rsidDel="00000000" w:rsidR="00000000" w:rsidRPr="00000000">
          <w:rPr>
            <w:rFonts w:ascii="Roboto Mono" w:cs="Roboto Mono" w:eastAsia="Roboto Mono" w:hAnsi="Roboto Mono"/>
            <w:shd w:fill="f3f3f3" w:val="clear"/>
            <w:rtl w:val="0"/>
          </w:rPr>
          <w:delText xml:space="preserve">sudo chmod -R</w:delText>
        </w:r>
      </w:del>
      <w:r w:rsidDel="00000000" w:rsidR="00000000" w:rsidRPr="00000000">
        <w:rPr>
          <w:rFonts w:ascii="Roboto Mono" w:cs="Roboto Mono" w:eastAsia="Roboto Mono" w:hAnsi="Roboto Mono"/>
          <w:shd w:fill="f3f3f3" w:val="clear"/>
          <w:rtl w:val="0"/>
        </w:rPr>
        <w:t xml:space="preserve"> 777 &lt;path_to_folder&gt;</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Example:</w:t>
      </w:r>
    </w:p>
    <w:p w:rsidR="00000000" w:rsidDel="00000000" w:rsidP="00000000" w:rsidRDefault="00000000" w:rsidRPr="00000000" w14:paraId="0000022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ny_taxi_postgres_data/</w:t>
      </w:r>
      <w:r w:rsidDel="00000000" w:rsidR="00000000" w:rsidRPr="00000000">
        <w:rPr>
          <w:rtl w:val="0"/>
        </w:rPr>
      </w:r>
    </w:p>
    <w:p w:rsidR="00000000" w:rsidDel="00000000" w:rsidP="00000000" w:rsidRDefault="00000000" w:rsidRPr="00000000" w14:paraId="00000228">
      <w:pPr>
        <w:pStyle w:val="Heading2"/>
        <w:shd w:fill="ffffff" w:val="clear"/>
        <w:spacing w:after="240" w:lineRule="auto"/>
        <w:rPr>
          <w:sz w:val="34"/>
          <w:szCs w:val="34"/>
        </w:rPr>
      </w:pPr>
      <w:bookmarkStart w:colFirst="0" w:colLast="0" w:name="_yer77ipexcci" w:id="82"/>
      <w:bookmarkEnd w:id="82"/>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29">
      <w:pPr>
        <w:rPr/>
      </w:pPr>
      <w:r w:rsidDel="00000000" w:rsidR="00000000" w:rsidRPr="00000000">
        <w:rPr>
          <w:rtl w:val="0"/>
        </w:rPr>
        <w:t xml:space="preserve">This happens on Ubuntu/Linux systems when trying to run the command to build the Docker container again.</w:t>
      </w:r>
    </w:p>
    <w:p w:rsidR="00000000" w:rsidDel="00000000" w:rsidP="00000000" w:rsidRDefault="00000000" w:rsidRPr="00000000" w14:paraId="0000022A">
      <w:pPr>
        <w:rPr>
          <w:highlight w:val="white"/>
        </w:rPr>
      </w:pPr>
      <w:r w:rsidDel="00000000" w:rsidR="00000000" w:rsidRPr="00000000">
        <w:rPr>
          <w:rFonts w:ascii="Roboto Mono" w:cs="Roboto Mono" w:eastAsia="Roboto Mono" w:hAnsi="Roboto Mono"/>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2B">
      <w:pPr>
        <w:rPr>
          <w:highlight w:val="white"/>
        </w:rPr>
      </w:pPr>
      <w:r w:rsidDel="00000000" w:rsidR="00000000" w:rsidRPr="00000000">
        <w:rPr>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2C">
      <w:pPr>
        <w:spacing w:line="240" w:lineRule="auto"/>
        <w:rPr>
          <w:highlight w:val="white"/>
        </w:rPr>
      </w:pPr>
      <w:r w:rsidDel="00000000" w:rsidR="00000000" w:rsidRPr="00000000">
        <w:rPr>
          <w:rFonts w:ascii="Roboto Mono" w:cs="Roboto Mono" w:eastAsia="Roboto Mono" w:hAnsi="Roboto Mono"/>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2D">
      <w:pPr>
        <w:rPr>
          <w:highlight w:val="white"/>
        </w:rPr>
      </w:pPr>
      <w:r w:rsidDel="00000000" w:rsidR="00000000" w:rsidRPr="00000000">
        <w:rPr>
          <w:highlight w:val="white"/>
          <w:rtl w:val="0"/>
        </w:rPr>
        <w:t xml:space="preserve">Or use 777 if you still see problems. 755 grants write access to only the owner.</w:t>
        <w:br w:type="textWrapping"/>
      </w:r>
    </w:p>
    <w:p w:rsidR="00000000" w:rsidDel="00000000" w:rsidP="00000000" w:rsidRDefault="00000000" w:rsidRPr="00000000" w14:paraId="0000022E">
      <w:pPr>
        <w:pStyle w:val="Heading2"/>
        <w:rPr>
          <w:sz w:val="24"/>
          <w:szCs w:val="24"/>
        </w:rPr>
      </w:pPr>
      <w:bookmarkStart w:colFirst="0" w:colLast="0" w:name="_e31lr7nthv1" w:id="83"/>
      <w:bookmarkEnd w:id="83"/>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2F">
      <w:pPr>
        <w:rPr>
          <w:sz w:val="25"/>
          <w:szCs w:val="25"/>
        </w:rPr>
      </w:pPr>
      <w:r w:rsidDel="00000000" w:rsidR="00000000" w:rsidRPr="00000000">
        <w:rPr>
          <w:rtl w:val="0"/>
        </w:rPr>
        <w:t xml:space="preserve">Get the network name via: $ </w:t>
      </w:r>
      <w:hyperlink r:id="rId93">
        <w:r w:rsidDel="00000000" w:rsidR="00000000" w:rsidRPr="00000000">
          <w:rPr>
            <w:u w:val="single"/>
            <w:rtl w:val="0"/>
          </w:rPr>
          <w:t xml:space="preserve">docker network 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0">
      <w:pPr>
        <w:pStyle w:val="Heading2"/>
        <w:rPr/>
      </w:pPr>
      <w:bookmarkStart w:colFirst="0" w:colLast="0" w:name="_xhuulit7czga" w:id="84"/>
      <w:bookmarkEnd w:id="84"/>
      <w:r w:rsidDel="00000000" w:rsidR="00000000" w:rsidRPr="00000000">
        <w:rPr>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31">
      <w:pPr>
        <w:rPr>
          <w:sz w:val="25"/>
          <w:szCs w:val="25"/>
          <w:highlight w:val="yellow"/>
        </w:rPr>
      </w:pPr>
      <w:r w:rsidDel="00000000" w:rsidR="00000000" w:rsidRPr="00000000">
        <w:rPr>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docker stop &lt;container_name&gt;</w:t>
        <w:br w:type="textWrapping"/>
        <w:t xml:space="preserve">&gt;&gt;&gt; then, docker rm pg-database</w:t>
        <w:br w:type="textWrapping"/>
        <w:t xml:space="preserve">Or use docker start instead of docker run in order to restart the docker image without removing it.</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33">
      <w:pPr>
        <w:pStyle w:val="Heading2"/>
        <w:spacing w:after="200" w:lineRule="auto"/>
        <w:rPr>
          <w:sz w:val="34"/>
          <w:szCs w:val="34"/>
        </w:rPr>
      </w:pPr>
      <w:bookmarkStart w:colFirst="0" w:colLast="0" w:name="_ig1a3yga7iww" w:id="85"/>
      <w:bookmarkEnd w:id="85"/>
      <w:commentRangeStart w:id="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34">
      <w:pPr>
        <w:rPr/>
      </w:pPr>
      <w:r w:rsidDel="00000000" w:rsidR="00000000" w:rsidRPr="00000000">
        <w:rPr>
          <w:rtl w:val="0"/>
        </w:rPr>
        <w:t xml:space="preserve">Typical error:n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When running </w:t>
      </w:r>
      <w:r w:rsidDel="00000000" w:rsidR="00000000" w:rsidRPr="00000000">
        <w:rPr>
          <w:rFonts w:ascii="Roboto Mono" w:cs="Roboto Mono" w:eastAsia="Roboto Mono" w:hAnsi="Roboto Mono"/>
          <w:shd w:fill="f3f3f3" w:val="clear"/>
          <w:rtl w:val="0"/>
        </w:rPr>
        <w:t xml:space="preserve">docker-compose up -d</w:t>
      </w:r>
      <w:r w:rsidDel="00000000" w:rsidR="00000000" w:rsidRPr="00000000">
        <w:rPr>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36">
      <w:pPr>
        <w:rPr/>
      </w:pPr>
      <w:r w:rsidDel="00000000" w:rsidR="00000000" w:rsidRPr="00000000">
        <w:rPr>
          <w:rtl w:val="0"/>
        </w:rPr>
        <w:t xml:space="preserve">E.g.: </w:t>
      </w:r>
    </w:p>
    <w:p w:rsidR="00000000" w:rsidDel="00000000" w:rsidP="00000000" w:rsidRDefault="00000000" w:rsidRPr="00000000" w14:paraId="00000237">
      <w:pPr>
        <w:numPr>
          <w:ilvl w:val="0"/>
          <w:numId w:val="99"/>
        </w:numPr>
        <w:ind w:left="720" w:hanging="360"/>
        <w:rPr>
          <w:sz w:val="26"/>
          <w:szCs w:val="26"/>
        </w:rPr>
      </w:pPr>
      <w:r w:rsidDel="00000000" w:rsidR="00000000" w:rsidRPr="00000000">
        <w:rPr>
          <w:rtl w:val="0"/>
        </w:rPr>
        <w:t xml:space="preserve">pg-network becomes 2docker_default</w:t>
      </w:r>
    </w:p>
    <w:p w:rsidR="00000000" w:rsidDel="00000000" w:rsidP="00000000" w:rsidRDefault="00000000" w:rsidRPr="00000000" w14:paraId="00000238">
      <w:pPr>
        <w:pStyle w:val="Heading2"/>
        <w:rPr>
          <w:sz w:val="34"/>
          <w:szCs w:val="34"/>
        </w:rPr>
      </w:pPr>
      <w:bookmarkStart w:colFirst="0" w:colLast="0" w:name="_pbfmmpr43cka" w:id="86"/>
      <w:bookmarkEnd w:id="86"/>
      <w:r w:rsidDel="00000000" w:rsidR="00000000" w:rsidRPr="00000000">
        <w:rPr>
          <w:sz w:val="24"/>
          <w:szCs w:val="24"/>
          <w:rtl w:val="0"/>
        </w:rPr>
        <w:t xml:space="preserve">Pgdatabase becomes 2docker-pgdatabase-1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9">
      <w:pPr>
        <w:pStyle w:val="Heading2"/>
        <w:rPr>
          <w:sz w:val="24"/>
          <w:szCs w:val="24"/>
        </w:rPr>
      </w:pPr>
      <w:bookmarkStart w:colFirst="0" w:colLast="0" w:name="_kciyqm2rt5yf" w:id="87"/>
      <w:bookmarkEnd w:id="87"/>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terraformRun this command before starting your VM:</w:t>
      </w:r>
    </w:p>
    <w:p w:rsidR="00000000" w:rsidDel="00000000" w:rsidP="00000000" w:rsidRDefault="00000000" w:rsidRPr="00000000" w14:paraId="0000023B">
      <w:pPr>
        <w:numPr>
          <w:ilvl w:val="0"/>
          <w:numId w:val="1"/>
        </w:numPr>
        <w:ind w:left="720" w:hanging="360"/>
      </w:pPr>
      <w:r w:rsidDel="00000000" w:rsidR="00000000" w:rsidRPr="00000000">
        <w:rPr>
          <w:rtl w:val="0"/>
        </w:rPr>
        <w:t xml:space="preserve">On Intel CPU:</w:t>
      </w:r>
    </w:p>
    <w:p w:rsidR="00000000" w:rsidDel="00000000" w:rsidP="00000000" w:rsidRDefault="00000000" w:rsidRPr="00000000" w14:paraId="0000023C">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kvm_intel</w:t>
      </w:r>
    </w:p>
    <w:p w:rsidR="00000000" w:rsidDel="00000000" w:rsidP="00000000" w:rsidRDefault="00000000" w:rsidRPr="00000000" w14:paraId="0000023D">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kvm_intel nested=1</w:t>
      </w:r>
    </w:p>
    <w:p w:rsidR="00000000" w:rsidDel="00000000" w:rsidP="00000000" w:rsidRDefault="00000000" w:rsidRPr="00000000" w14:paraId="0000023E">
      <w:pPr>
        <w:numPr>
          <w:ilvl w:val="0"/>
          <w:numId w:val="40"/>
        </w:numPr>
        <w:ind w:left="720" w:hanging="360"/>
      </w:pPr>
      <w:r w:rsidDel="00000000" w:rsidR="00000000" w:rsidRPr="00000000">
        <w:rPr>
          <w:rtl w:val="0"/>
        </w:rPr>
        <w:t xml:space="preserve">On AMD CPU:</w:t>
      </w:r>
    </w:p>
    <w:p w:rsidR="00000000" w:rsidDel="00000000" w:rsidP="00000000" w:rsidRDefault="00000000" w:rsidRPr="00000000" w14:paraId="0000023F">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kvm_amd</w:t>
      </w:r>
    </w:p>
    <w:p w:rsidR="00000000" w:rsidDel="00000000" w:rsidP="00000000" w:rsidRDefault="00000000" w:rsidRPr="00000000" w14:paraId="00000240">
      <w:pPr>
        <w:ind w:left="720" w:firstLine="0"/>
        <w:rPr/>
      </w:pPr>
      <w:r w:rsidDel="00000000" w:rsidR="00000000" w:rsidRPr="00000000">
        <w:rPr>
          <w:rFonts w:ascii="Roboto Mono" w:cs="Roboto Mono" w:eastAsia="Roboto Mono" w:hAnsi="Roboto Mono"/>
          <w:shd w:fill="f3f3f3" w:val="clear"/>
          <w:rtl w:val="0"/>
        </w:rPr>
        <w:t xml:space="preserve">modprobe kvm_amd nested=1</w:t>
      </w:r>
      <w:r w:rsidDel="00000000" w:rsidR="00000000" w:rsidRPr="00000000">
        <w:rPr>
          <w:rtl w:val="0"/>
        </w:rPr>
      </w:r>
    </w:p>
    <w:p w:rsidR="00000000" w:rsidDel="00000000" w:rsidP="00000000" w:rsidRDefault="00000000" w:rsidRPr="00000000" w14:paraId="00000241">
      <w:pPr>
        <w:pStyle w:val="Heading2"/>
        <w:spacing w:after="200" w:lineRule="auto"/>
        <w:rPr>
          <w:sz w:val="34"/>
          <w:szCs w:val="34"/>
        </w:rPr>
      </w:pPr>
      <w:bookmarkStart w:colFirst="0" w:colLast="0" w:name="_a47hxutbsjkf" w:id="88"/>
      <w:bookmarkEnd w:id="88"/>
      <w:r w:rsidDel="00000000" w:rsidR="00000000" w:rsidRPr="00000000">
        <w:rPr>
          <w:sz w:val="34"/>
          <w:szCs w:val="34"/>
          <w:rtl w:val="0"/>
        </w:rPr>
        <w:t xml:space="preserve">Docker - Connecting from VS Code</w:t>
      </w:r>
    </w:p>
    <w:p w:rsidR="00000000" w:rsidDel="00000000" w:rsidP="00000000" w:rsidRDefault="00000000" w:rsidRPr="00000000" w14:paraId="00000242">
      <w:pPr>
        <w:rPr/>
      </w:pPr>
      <w:r w:rsidDel="00000000" w:rsidR="00000000" w:rsidRPr="00000000">
        <w:rPr>
          <w:rtl w:val="0"/>
        </w:rPr>
        <w:t xml:space="preserve">It’s very easy to manage your docker container, images, network and compose projects from VS Code.</w:t>
      </w:r>
    </w:p>
    <w:p w:rsidR="00000000" w:rsidDel="00000000" w:rsidP="00000000" w:rsidRDefault="00000000" w:rsidRPr="00000000" w14:paraId="00000243">
      <w:pPr>
        <w:rPr/>
      </w:pPr>
      <w:r w:rsidDel="00000000" w:rsidR="00000000" w:rsidRPr="00000000">
        <w:rPr>
          <w:rtl w:val="0"/>
        </w:rPr>
        <w:t xml:space="preserve">Just </w:t>
      </w:r>
      <w:hyperlink r:id="rId94">
        <w:r w:rsidDel="00000000" w:rsidR="00000000" w:rsidRPr="00000000">
          <w:rPr>
            <w:u w:val="single"/>
            <w:rtl w:val="0"/>
          </w:rPr>
          <w:t xml:space="preserve">install the official extension</w:t>
        </w:r>
      </w:hyperlink>
      <w:r w:rsidDel="00000000" w:rsidR="00000000" w:rsidRPr="00000000">
        <w:rPr>
          <w:rtl w:val="0"/>
        </w:rPr>
        <w:t xml:space="preserve"> and launch it from the left side icon.</w:t>
      </w:r>
    </w:p>
    <w:p w:rsidR="00000000" w:rsidDel="00000000" w:rsidP="00000000" w:rsidRDefault="00000000" w:rsidRPr="00000000" w14:paraId="00000244">
      <w:pPr>
        <w:rPr/>
      </w:pPr>
      <w:r w:rsidDel="00000000" w:rsidR="00000000" w:rsidRPr="00000000">
        <w:rPr/>
        <w:drawing>
          <wp:inline distB="114300" distT="114300" distL="114300" distR="114300">
            <wp:extent cx="4514850" cy="4080490"/>
            <wp:effectExtent b="0" l="0" r="0" t="0"/>
            <wp:docPr id="21" name="image41.png"/>
            <a:graphic>
              <a:graphicData uri="http://schemas.openxmlformats.org/drawingml/2006/picture">
                <pic:pic>
                  <pic:nvPicPr>
                    <pic:cNvPr id="0" name="image41.png"/>
                    <pic:cNvPicPr preferRelativeResize="0"/>
                  </pic:nvPicPr>
                  <pic:blipFill>
                    <a:blip r:embed="rId95"/>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sz w:val="34"/>
          <w:szCs w:val="34"/>
        </w:rPr>
      </w:pPr>
      <w:r w:rsidDel="00000000" w:rsidR="00000000" w:rsidRPr="00000000">
        <w:rPr>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46">
      <w:pPr>
        <w:pStyle w:val="Heading2"/>
        <w:rPr/>
      </w:pPr>
      <w:bookmarkStart w:colFirst="0" w:colLast="0" w:name="_fc644nd01a5v" w:id="89"/>
      <w:bookmarkEnd w:id="89"/>
      <w:r w:rsidDel="00000000" w:rsidR="00000000" w:rsidRPr="00000000">
        <w:rPr>
          <w:rtl w:val="0"/>
        </w:rPr>
        <w:t xml:space="preserve">Docker - How to stop a container?</w:t>
      </w:r>
    </w:p>
    <w:p w:rsidR="00000000" w:rsidDel="00000000" w:rsidP="00000000" w:rsidRDefault="00000000" w:rsidRPr="00000000" w14:paraId="00000247">
      <w:pPr>
        <w:rPr>
          <w:rFonts w:ascii="Consolas" w:cs="Consolas" w:eastAsia="Consolas" w:hAnsi="Consolas"/>
          <w:sz w:val="23"/>
          <w:szCs w:val="23"/>
          <w:shd w:fill="fafafa" w:val="clear"/>
        </w:rPr>
      </w:pPr>
      <w:r w:rsidDel="00000000" w:rsidR="00000000" w:rsidRPr="00000000">
        <w:rPr>
          <w:rtl w:val="0"/>
        </w:rPr>
        <w:t xml:space="preserve">Use the following command:</w:t>
      </w:r>
      <w:r w:rsidDel="00000000" w:rsidR="00000000" w:rsidRPr="00000000">
        <w:rPr>
          <w:rtl w:val="0"/>
        </w:rPr>
      </w:r>
    </w:p>
    <w:p w:rsidR="00000000" w:rsidDel="00000000" w:rsidP="00000000" w:rsidRDefault="00000000" w:rsidRPr="00000000" w14:paraId="00000248">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49">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4A">
      <w:pPr>
        <w:pStyle w:val="Heading2"/>
        <w:rPr/>
      </w:pPr>
      <w:bookmarkStart w:colFirst="0" w:colLast="0" w:name="_fzlpka181rb7" w:id="90"/>
      <w:bookmarkEnd w:id="90"/>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4B">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4C">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4D">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4E">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4F">
      <w:pPr>
        <w:rPr/>
      </w:pPr>
      <w:r w:rsidDel="00000000" w:rsidR="00000000" w:rsidRPr="00000000">
        <w:rPr>
          <w:rtl w:val="0"/>
        </w:rPr>
        <w:t xml:space="preserve">Solution 2: </w:t>
      </w:r>
    </w:p>
    <w:p w:rsidR="00000000" w:rsidDel="00000000" w:rsidP="00000000" w:rsidRDefault="00000000" w:rsidRPr="00000000" w14:paraId="00000250">
      <w:pPr>
        <w:rPr/>
      </w:pPr>
      <w:r w:rsidDel="00000000" w:rsidR="00000000" w:rsidRPr="00000000">
        <w:rPr>
          <w:rtl w:val="0"/>
        </w:rPr>
        <w:t xml:space="preserve">If your data is critical, you may be able to reset the write-ahead lock from within the docker container (see </w:t>
      </w:r>
      <w:hyperlink r:id="rId9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1">
      <w:pPr>
        <w:rPr>
          <w:rFonts w:ascii="Consolas" w:cs="Consolas" w:eastAsia="Consolas" w:hAnsi="Consolas"/>
          <w:color w:val="1f2328"/>
          <w:sz w:val="18"/>
          <w:szCs w:val="18"/>
          <w:shd w:fill="f6f8fa" w:val="clear"/>
        </w:rPr>
      </w:pPr>
      <w:r w:rsidDel="00000000" w:rsidR="00000000" w:rsidRPr="00000000">
        <w:rPr>
          <w:color w:val="1f2328"/>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52">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53">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54">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55">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5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5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5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5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5A">
      <w:pPr>
        <w:rPr>
          <w:color w:val="1f2328"/>
          <w:highlight w:val="white"/>
        </w:rPr>
      </w:pPr>
      <w:r w:rsidDel="00000000" w:rsidR="00000000" w:rsidRPr="00000000">
        <w:rPr>
          <w:rtl w:val="0"/>
        </w:rPr>
      </w:r>
    </w:p>
    <w:p w:rsidR="00000000" w:rsidDel="00000000" w:rsidP="00000000" w:rsidRDefault="00000000" w:rsidRPr="00000000" w14:paraId="0000025B">
      <w:pPr>
        <w:pStyle w:val="Heading2"/>
        <w:rPr/>
      </w:pPr>
      <w:bookmarkStart w:colFirst="0" w:colLast="0" w:name="_boqa1j1rqf21" w:id="91"/>
      <w:bookmarkEnd w:id="91"/>
      <w:r w:rsidDel="00000000" w:rsidR="00000000" w:rsidRPr="00000000">
        <w:rPr>
          <w:rtl w:val="0"/>
        </w:rPr>
        <w:t xml:space="preserve">Docker not installable on Ubuntu</w:t>
      </w:r>
    </w:p>
    <w:p w:rsidR="00000000" w:rsidDel="00000000" w:rsidP="00000000" w:rsidRDefault="00000000" w:rsidRPr="00000000" w14:paraId="0000025C">
      <w:pPr>
        <w:rPr/>
      </w:pPr>
      <w:r w:rsidDel="00000000" w:rsidR="00000000" w:rsidRPr="00000000">
        <w:rPr>
          <w:rtl w:val="0"/>
        </w:rPr>
        <w:t xml:space="preserve">On some versions of Ubuntu, snap command can be used to install Docker. </w:t>
      </w:r>
    </w:p>
    <w:p w:rsidR="00000000" w:rsidDel="00000000" w:rsidP="00000000" w:rsidRDefault="00000000" w:rsidRPr="00000000" w14:paraId="0000025D">
      <w:pPr>
        <w:rPr>
          <w:rFonts w:ascii="Courier New" w:cs="Courier New" w:eastAsia="Courier New" w:hAnsi="Courier New"/>
          <w:sz w:val="18"/>
          <w:szCs w:val="18"/>
        </w:rPr>
      </w:pPr>
      <w:r w:rsidDel="00000000" w:rsidR="00000000" w:rsidRPr="00000000">
        <w:rPr>
          <w:rtl w:val="0"/>
        </w:rPr>
        <w:t xml:space="preserve">sudo snap install docker</w:t>
      </w:r>
      <w:r w:rsidDel="00000000" w:rsidR="00000000" w:rsidRPr="00000000">
        <w:rPr>
          <w:rtl w:val="0"/>
        </w:rPr>
      </w:r>
    </w:p>
    <w:p w:rsidR="00000000" w:rsidDel="00000000" w:rsidP="00000000" w:rsidRDefault="00000000" w:rsidRPr="00000000" w14:paraId="0000025E">
      <w:pPr>
        <w:ind w:firstLine="720"/>
        <w:rPr/>
      </w:pPr>
      <w:r w:rsidDel="00000000" w:rsidR="00000000" w:rsidRPr="00000000">
        <w:rPr>
          <w:rtl w:val="0"/>
        </w:rPr>
        <w:t xml:space="preserve"> </w:t>
      </w:r>
    </w:p>
    <w:p w:rsidR="00000000" w:rsidDel="00000000" w:rsidP="00000000" w:rsidRDefault="00000000" w:rsidRPr="00000000" w14:paraId="0000025F">
      <w:pPr>
        <w:pStyle w:val="Heading2"/>
        <w:rPr/>
      </w:pPr>
      <w:bookmarkStart w:colFirst="0" w:colLast="0" w:name="_ernr8fo3viyr" w:id="92"/>
      <w:bookmarkEnd w:id="92"/>
      <w:r w:rsidDel="00000000" w:rsidR="00000000" w:rsidRPr="00000000">
        <w:rPr>
          <w:rtl w:val="0"/>
        </w:rPr>
        <w:t xml:space="preserve">Docker-Compose - mounting error</w:t>
      </w:r>
    </w:p>
    <w:p w:rsidR="00000000" w:rsidDel="00000000" w:rsidP="00000000" w:rsidRDefault="00000000" w:rsidRPr="00000000" w14:paraId="00000260">
      <w:pPr>
        <w:rPr>
          <w:rFonts w:ascii="Consolas" w:cs="Consolas" w:eastAsia="Consolas" w:hAnsi="Consolas"/>
        </w:rPr>
      </w:pPr>
      <w:r w:rsidDel="00000000" w:rsidR="00000000" w:rsidRPr="00000000">
        <w:rPr>
          <w:rFonts w:ascii="Consolas" w:cs="Consolas" w:eastAsia="Consolas" w:hAnsi="Consolas"/>
          <w:rtl w:val="0"/>
        </w:rPr>
        <w:t xml:space="preserve">error: could not change permissions of directory "/var/lib/postgresql/data": Operation not permitted  volume </w:t>
      </w:r>
    </w:p>
    <w:p w:rsidR="00000000" w:rsidDel="00000000" w:rsidP="00000000" w:rsidRDefault="00000000" w:rsidRPr="00000000" w14:paraId="00000261">
      <w:pPr>
        <w:rPr>
          <w:rFonts w:ascii="Consolas" w:cs="Consolas" w:eastAsia="Consolas" w:hAnsi="Consolas"/>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volumes:  </w:t>
      </w:r>
    </w:p>
    <w:p w:rsidR="00000000" w:rsidDel="00000000" w:rsidP="00000000" w:rsidRDefault="00000000" w:rsidRPr="00000000" w14:paraId="0000026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dtc_postgres_volume_local:  # Define the named volume here</w:t>
      </w:r>
    </w:p>
    <w:p w:rsidR="00000000" w:rsidDel="00000000" w:rsidP="00000000" w:rsidRDefault="00000000" w:rsidRPr="00000000" w14:paraId="00000264">
      <w:pPr>
        <w:spacing w:after="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services mentioned in the compose file auto become part of the same network!</w:t>
      </w:r>
    </w:p>
    <w:p w:rsidR="00000000" w:rsidDel="00000000" w:rsidP="00000000" w:rsidRDefault="00000000" w:rsidRPr="00000000" w14:paraId="0000026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services:</w:t>
      </w:r>
    </w:p>
    <w:p w:rsidR="00000000" w:rsidDel="00000000" w:rsidP="00000000" w:rsidRDefault="00000000" w:rsidRPr="00000000" w14:paraId="0000026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your remaining code here . . . </w:t>
      </w:r>
    </w:p>
    <w:p w:rsidR="00000000" w:rsidDel="00000000" w:rsidP="00000000" w:rsidRDefault="00000000" w:rsidRPr="00000000" w14:paraId="00000268">
      <w:pPr>
        <w:rPr>
          <w:rFonts w:ascii="Consolas" w:cs="Consolas" w:eastAsia="Consolas" w:hAnsi="Consolas"/>
        </w:rPr>
      </w:pPr>
      <w:r w:rsidDel="00000000" w:rsidR="00000000" w:rsidRPr="00000000">
        <w:rPr>
          <w:rtl w:val="0"/>
        </w:rPr>
      </w:r>
    </w:p>
    <w:p w:rsidR="00000000" w:rsidDel="00000000" w:rsidP="00000000" w:rsidRDefault="00000000" w:rsidRPr="00000000" w14:paraId="00000269">
      <w:pPr>
        <w:numPr>
          <w:ilvl w:val="0"/>
          <w:numId w:val="101"/>
        </w:numPr>
        <w:spacing w:after="0" w:afterAutospacing="0"/>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6A">
      <w:pPr>
        <w:numPr>
          <w:ilvl w:val="0"/>
          <w:numId w:val="101"/>
        </w:numPr>
        <w:spacing w:after="0" w:afterAutospacing="0"/>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6B">
      <w:pPr>
        <w:numPr>
          <w:ilvl w:val="0"/>
          <w:numId w:val="101"/>
        </w:numPr>
        <w:spacing w:after="0" w:afterAutospacing="0"/>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6C">
      <w:pPr>
        <w:numPr>
          <w:ilvl w:val="0"/>
          <w:numId w:val="101"/>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spacing w:after="200" w:lineRule="auto"/>
        <w:ind w:right="55.27559055118218"/>
        <w:rPr>
          <w:rFonts w:ascii="Consolas" w:cs="Consolas" w:eastAsia="Consolas" w:hAnsi="Consolas"/>
          <w:sz w:val="20"/>
          <w:szCs w:val="20"/>
        </w:rPr>
      </w:pPr>
      <w:bookmarkStart w:colFirst="0" w:colLast="0" w:name="_harwz4fjrjdp" w:id="93"/>
      <w:bookmarkEnd w:id="93"/>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Couldn’t translate host name to address</w:t>
      </w:r>
    </w:p>
    <w:p w:rsidR="00000000" w:rsidDel="00000000" w:rsidP="00000000" w:rsidRDefault="00000000" w:rsidRPr="00000000" w14:paraId="00000270">
      <w:pPr>
        <w:pStyle w:val="Heading2"/>
        <w:spacing w:after="200" w:lineRule="auto"/>
        <w:rPr>
          <w:sz w:val="34"/>
          <w:szCs w:val="34"/>
        </w:rPr>
      </w:pPr>
      <w:bookmarkStart w:colFirst="0" w:colLast="0" w:name="_tf680uo1i89d" w:id="94"/>
      <w:bookmarkEnd w:id="94"/>
      <w:r w:rsidDel="00000000" w:rsidR="00000000" w:rsidRPr="00000000">
        <w:rPr>
          <w:sz w:val="34"/>
          <w:szCs w:val="34"/>
        </w:rPr>
        <w:drawing>
          <wp:inline distB="114300" distT="114300" distL="114300" distR="114300">
            <wp:extent cx="4843463" cy="3433877"/>
            <wp:effectExtent b="0" l="0" r="0" t="0"/>
            <wp:docPr id="61"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highlight w:val="yellow"/>
        </w:rPr>
      </w:pPr>
      <w:r w:rsidDel="00000000" w:rsidR="00000000" w:rsidRPr="00000000">
        <w:rPr>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7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77">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78">
      <w:pPr>
        <w:rPr>
          <w:highlight w:val="yellow"/>
        </w:rPr>
      </w:pPr>
      <w:r w:rsidDel="00000000" w:rsidR="00000000" w:rsidRPr="00000000">
        <w:rPr>
          <w:rtl w:val="0"/>
        </w:rPr>
        <w:t xml:space="preserve">To view the containers use: </w:t>
      </w:r>
      <w:r w:rsidDel="00000000" w:rsidR="00000000" w:rsidRPr="00000000">
        <w:rPr>
          <w:rFonts w:ascii="Roboto Mono" w:cs="Roboto Mono" w:eastAsia="Roboto Mono" w:hAnsi="Roboto Mono"/>
          <w:highlight w:val="yellow"/>
          <w:rtl w:val="0"/>
        </w:rPr>
        <w:t xml:space="preserve">docker ps.</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7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7D">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highlight w:val="yellow"/>
        </w:rPr>
      </w:pPr>
      <w:r w:rsidDel="00000000" w:rsidR="00000000" w:rsidRPr="00000000">
        <w:rPr>
          <w:rtl w:val="0"/>
        </w:rPr>
        <w:t xml:space="preserve">To view logs for a container: </w:t>
      </w:r>
      <w:r w:rsidDel="00000000" w:rsidR="00000000" w:rsidRPr="00000000">
        <w:rPr>
          <w:rFonts w:ascii="Roboto Mono" w:cs="Roboto Mono" w:eastAsia="Roboto Mono" w:hAnsi="Roboto Mono"/>
          <w:highlight w:val="yellow"/>
          <w:rtl w:val="0"/>
        </w:rPr>
        <w:t xml:space="preserve">docker logs &lt;containerid&gt;</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82">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8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2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2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2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2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28F">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291">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highlight w:val="yellow"/>
        </w:rPr>
      </w:pPr>
      <w:r w:rsidDel="00000000" w:rsidR="00000000" w:rsidRPr="00000000">
        <w:rPr>
          <w:rtl w:val="0"/>
        </w:rPr>
        <w:t xml:space="preserve">If docker ps doesn’t show pgdatabase running, run: </w:t>
      </w: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This should show all containers, either running or stopped.</w:t>
      </w:r>
    </w:p>
    <w:p w:rsidR="00000000" w:rsidDel="00000000" w:rsidP="00000000" w:rsidRDefault="00000000" w:rsidRPr="00000000" w14:paraId="00000295">
      <w:pPr>
        <w:rPr/>
      </w:pPr>
      <w:r w:rsidDel="00000000" w:rsidR="00000000" w:rsidRPr="00000000">
        <w:rPr>
          <w:rtl w:val="0"/>
        </w:rPr>
        <w:t xml:space="preserve">Get the container id for pgdatabase-1, and run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spacing w:after="200" w:lineRule="auto"/>
        <w:rPr>
          <w:sz w:val="34"/>
          <w:szCs w:val="34"/>
        </w:rPr>
      </w:pPr>
      <w:bookmarkStart w:colFirst="0" w:colLast="0" w:name="_utqrw2b9ufhs" w:id="95"/>
      <w:bookmarkEnd w:id="95"/>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98">
      <w:pPr>
        <w:rPr/>
      </w:pPr>
      <w:r w:rsidDel="00000000" w:rsidR="00000000" w:rsidRPr="00000000">
        <w:rPr>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p>
    <w:p w:rsidR="00000000" w:rsidDel="00000000" w:rsidP="00000000" w:rsidRDefault="00000000" w:rsidRPr="00000000" w14:paraId="0000029C">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w:t>
      </w:r>
    </w:p>
    <w:p w:rsidR="00000000" w:rsidDel="00000000" w:rsidP="00000000" w:rsidRDefault="00000000" w:rsidRPr="00000000" w14:paraId="0000029D">
      <w:pPr>
        <w:rPr>
          <w:highlight w:val="yellow"/>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29E">
      <w:pPr>
        <w:pStyle w:val="Heading2"/>
        <w:spacing w:after="200" w:lineRule="auto"/>
        <w:rPr>
          <w:sz w:val="34"/>
          <w:szCs w:val="34"/>
        </w:rPr>
      </w:pPr>
      <w:bookmarkStart w:colFirst="0" w:colLast="0" w:name="_a5bo7m3t1ntt" w:id="96"/>
      <w:bookmarkEnd w:id="96"/>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29F">
      <w:pPr>
        <w:rPr>
          <w:rFonts w:ascii="Consolas" w:cs="Consolas" w:eastAsia="Consolas" w:hAnsi="Consolas"/>
        </w:rPr>
      </w:pPr>
      <w:r w:rsidDel="00000000" w:rsidR="00000000" w:rsidRPr="00000000">
        <w:rPr>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2A0">
      <w:pPr>
        <w:rPr/>
      </w:pPr>
      <w:r w:rsidDel="00000000" w:rsidR="00000000" w:rsidRPr="00000000">
        <w:rPr>
          <w:rtl w:val="0"/>
        </w:rPr>
        <w:t xml:space="preserve">Try:</w:t>
      </w:r>
    </w:p>
    <w:p w:rsidR="00000000" w:rsidDel="00000000" w:rsidP="00000000" w:rsidRDefault="00000000" w:rsidRPr="00000000" w14:paraId="000002A1">
      <w:pPr>
        <w:rPr/>
      </w:pP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t xml:space="preserve"> to see all the stopped &amp; running containers</w:t>
      </w:r>
    </w:p>
    <w:p w:rsidR="00000000" w:rsidDel="00000000" w:rsidP="00000000" w:rsidRDefault="00000000" w:rsidRPr="00000000" w14:paraId="000002A2">
      <w:pPr>
        <w:rPr/>
      </w:pPr>
      <w:r w:rsidDel="00000000" w:rsidR="00000000" w:rsidRPr="00000000">
        <w:rPr>
          <w:rFonts w:ascii="Roboto Mono" w:cs="Roboto Mono" w:eastAsia="Roboto Mono" w:hAnsi="Roboto Mono"/>
          <w:highlight w:val="yellow"/>
          <w:rtl w:val="0"/>
        </w:rPr>
        <w:t xml:space="preserve">d</w:t>
      </w:r>
      <w:r w:rsidDel="00000000" w:rsidR="00000000" w:rsidRPr="00000000">
        <w:rPr>
          <w:rtl w:val="0"/>
        </w:rPr>
        <w:t xml:space="preserve"> to nuke all the containers</w:t>
      </w:r>
    </w:p>
    <w:p w:rsidR="00000000" w:rsidDel="00000000" w:rsidP="00000000" w:rsidRDefault="00000000" w:rsidRPr="00000000" w14:paraId="000002A3">
      <w:pPr>
        <w:rPr/>
      </w:pPr>
      <w:r w:rsidDel="00000000" w:rsidR="00000000" w:rsidRPr="00000000">
        <w:rPr>
          <w:rtl w:val="0"/>
        </w:rPr>
        <w:t xml:space="preserve">Try: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t xml:space="preserve"> again ports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rFonts w:ascii="Consolas" w:cs="Consolas" w:eastAsia="Consolas" w:hAnsi="Consolas"/>
          <w:shd w:fill="f8f8f8" w:val="clear"/>
        </w:rPr>
      </w:pPr>
      <w:r w:rsidDel="00000000" w:rsidR="00000000" w:rsidRPr="00000000">
        <w:rPr>
          <w:rFonts w:ascii="Arial Unicode MS" w:cs="Arial Unicode MS" w:eastAsia="Arial Unicode MS" w:hAnsi="Arial Unicode MS"/>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2A6">
      <w:pPr>
        <w:rPr>
          <w:shd w:fill="f8f8f8" w:val="clear"/>
        </w:rPr>
      </w:pPr>
      <w:r w:rsidDel="00000000" w:rsidR="00000000" w:rsidRPr="00000000">
        <w:rPr>
          <w:shd w:fill="f8f8f8" w:val="clear"/>
          <w:rtl w:val="0"/>
        </w:rPr>
        <w:t xml:space="preserve">Try: new host name, best without “ - ” e.g. pgdatabase</w:t>
      </w:r>
    </w:p>
    <w:p w:rsidR="00000000" w:rsidDel="00000000" w:rsidP="00000000" w:rsidRDefault="00000000" w:rsidRPr="00000000" w14:paraId="000002A7">
      <w:pPr>
        <w:rPr>
          <w:highlight w:val="yellow"/>
        </w:rPr>
      </w:pPr>
      <w:r w:rsidDel="00000000" w:rsidR="00000000" w:rsidRPr="00000000">
        <w:rPr>
          <w:shd w:fill="f8f8f8" w:val="clear"/>
          <w:rtl w:val="0"/>
        </w:rPr>
        <w:t xml:space="preserve">And on </w:t>
      </w:r>
      <w:r w:rsidDel="00000000" w:rsidR="00000000" w:rsidRPr="00000000">
        <w:rPr>
          <w:highlight w:val="yellow"/>
          <w:rtl w:val="0"/>
        </w:rPr>
        <w:t xml:space="preserve">docker-compose.yml</w:t>
      </w:r>
      <w:r w:rsidDel="00000000" w:rsidR="00000000" w:rsidRPr="00000000">
        <w:rPr>
          <w:shd w:fill="f8f8f8" w:val="clear"/>
          <w:rtl w:val="0"/>
        </w:rPr>
        <w:t xml:space="preserve">, should </w:t>
      </w:r>
      <w:r w:rsidDel="00000000" w:rsidR="00000000" w:rsidRPr="00000000">
        <w:rPr>
          <w:highlight w:val="yellow"/>
          <w:rtl w:val="0"/>
        </w:rPr>
        <w:t xml:space="preserve">specify docker network &amp; specify the same network in both  containers </w:t>
      </w:r>
    </w:p>
    <w:p w:rsidR="00000000" w:rsidDel="00000000" w:rsidP="00000000" w:rsidRDefault="00000000" w:rsidRPr="00000000" w14:paraId="000002A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services:</w:t>
      </w:r>
    </w:p>
    <w:p w:rsidR="00000000" w:rsidDel="00000000" w:rsidP="00000000" w:rsidRDefault="00000000" w:rsidRPr="00000000" w14:paraId="000002A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pgdatabase:</w:t>
      </w:r>
    </w:p>
    <w:p w:rsidR="00000000" w:rsidDel="00000000" w:rsidP="00000000" w:rsidRDefault="00000000" w:rsidRPr="00000000" w14:paraId="000002A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postgres:13</w:t>
      </w:r>
    </w:p>
    <w:p w:rsidR="00000000" w:rsidDel="00000000" w:rsidP="00000000" w:rsidRDefault="00000000" w:rsidRPr="00000000" w14:paraId="000002A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A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POSTGRES_USER=root</w:t>
      </w:r>
    </w:p>
    <w:p w:rsidR="00000000" w:rsidDel="00000000" w:rsidP="00000000" w:rsidRDefault="00000000" w:rsidRPr="00000000" w14:paraId="000002A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POSTGRES_PASSWORD=root</w:t>
      </w:r>
    </w:p>
    <w:p w:rsidR="00000000" w:rsidDel="00000000" w:rsidP="00000000" w:rsidRDefault="00000000" w:rsidRPr="00000000" w14:paraId="000002A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POSTGRES_DB=ny_taxi</w:t>
      </w:r>
    </w:p>
    <w:p w:rsidR="00000000" w:rsidDel="00000000" w:rsidP="00000000" w:rsidRDefault="00000000" w:rsidRPr="00000000" w14:paraId="000002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2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"./ny_taxi_postgres_data:/var/lib/postgresql/data:rw"</w:t>
      </w:r>
    </w:p>
    <w:p w:rsidR="00000000" w:rsidDel="00000000" w:rsidP="00000000" w:rsidRDefault="00000000" w:rsidRPr="00000000" w14:paraId="000002B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"5431:5432"</w:t>
      </w:r>
    </w:p>
    <w:p w:rsidR="00000000" w:rsidDel="00000000" w:rsidP="00000000" w:rsidRDefault="00000000" w:rsidRPr="00000000" w14:paraId="000002B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       </w:t>
      </w:r>
    </w:p>
    <w:p w:rsidR="00000000" w:rsidDel="00000000" w:rsidP="00000000" w:rsidRDefault="00000000" w:rsidRPr="00000000" w14:paraId="000002B5">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B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2B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2B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B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2B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PGADMIN_DEFAULT_PASSWORD=root</w:t>
      </w:r>
    </w:p>
    <w:p w:rsidR="00000000" w:rsidDel="00000000" w:rsidP="00000000" w:rsidRDefault="00000000" w:rsidRPr="00000000" w14:paraId="000002B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"8080:80"</w:t>
      </w:r>
    </w:p>
    <w:p w:rsidR="00000000" w:rsidDel="00000000" w:rsidP="00000000" w:rsidRDefault="00000000" w:rsidRPr="00000000" w14:paraId="000002B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w:t>
      </w:r>
    </w:p>
    <w:p w:rsidR="00000000" w:rsidDel="00000000" w:rsidP="00000000" w:rsidRDefault="00000000" w:rsidRPr="00000000" w14:paraId="000002B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networks:</w:t>
      </w:r>
    </w:p>
    <w:p w:rsidR="00000000" w:rsidDel="00000000" w:rsidP="00000000" w:rsidRDefault="00000000" w:rsidRPr="00000000" w14:paraId="000002C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pg-network:</w:t>
      </w:r>
    </w:p>
    <w:p w:rsidR="00000000" w:rsidDel="00000000" w:rsidP="00000000" w:rsidRDefault="00000000" w:rsidRPr="00000000" w14:paraId="000002C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name: pg-network</w:t>
      </w:r>
    </w:p>
    <w:p w:rsidR="00000000" w:rsidDel="00000000" w:rsidP="00000000" w:rsidRDefault="00000000" w:rsidRPr="00000000" w14:paraId="000002C2">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3">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4">
      <w:pPr>
        <w:pStyle w:val="Heading2"/>
        <w:spacing w:after="200" w:lineRule="auto"/>
        <w:rPr>
          <w:sz w:val="34"/>
          <w:szCs w:val="34"/>
        </w:rPr>
      </w:pPr>
      <w:bookmarkStart w:colFirst="0" w:colLast="0" w:name="_vptghc2np8li" w:id="97"/>
      <w:bookmarkEnd w:id="97"/>
      <w:r w:rsidDel="00000000" w:rsidR="00000000" w:rsidRPr="00000000">
        <w:rPr>
          <w:sz w:val="34"/>
          <w:szCs w:val="34"/>
          <w:rtl w:val="0"/>
        </w:rPr>
        <w:t xml:space="preserve">Docker-Compose + PgAdmin – no database in PgAdmin</w:t>
      </w:r>
    </w:p>
    <w:p w:rsidR="00000000" w:rsidDel="00000000" w:rsidP="00000000" w:rsidRDefault="00000000" w:rsidRPr="00000000" w14:paraId="000002C5">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2C6">
      <w:pPr>
        <w:rPr/>
      </w:pPr>
      <w:r w:rsidDel="00000000" w:rsidR="00000000" w:rsidRPr="00000000">
        <w:rPr>
          <w:rtl w:val="0"/>
        </w:rPr>
        <w:t xml:space="preserve">When you run </w:t>
      </w:r>
    </w:p>
    <w:p w:rsidR="00000000" w:rsidDel="00000000" w:rsidP="00000000" w:rsidRDefault="00000000" w:rsidRPr="00000000" w14:paraId="000002C7">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t xml:space="preserve">and at the same time </w:t>
      </w:r>
    </w:p>
    <w:p w:rsidR="00000000" w:rsidDel="00000000" w:rsidP="00000000" w:rsidRDefault="00000000" w:rsidRPr="00000000" w14:paraId="000002C9">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2CA">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2CB">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2CC">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2C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2CE">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2C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2D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2D1">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2D2">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2D3">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2D4">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2D5">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2D6">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8">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2D9">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2D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D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2D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2E0">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1">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2E2">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2E3">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4">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E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6">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2E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2E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2E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2EE">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2EF">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2F0">
      <w:pPr>
        <w:rPr>
          <w:sz w:val="34"/>
          <w:szCs w:val="34"/>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2F1">
      <w:pPr>
        <w:pStyle w:val="Heading2"/>
        <w:spacing w:after="200" w:lineRule="auto"/>
        <w:rPr>
          <w:sz w:val="34"/>
          <w:szCs w:val="34"/>
        </w:rPr>
      </w:pPr>
      <w:bookmarkStart w:colFirst="0" w:colLast="0" w:name="_8ja9v42497sq" w:id="98"/>
      <w:bookmarkEnd w:id="98"/>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2F2">
      <w:pPr>
        <w:rPr/>
      </w:pPr>
      <w:r w:rsidDel="00000000" w:rsidR="00000000" w:rsidRPr="00000000">
        <w:rPr>
          <w:rtl w:val="0"/>
        </w:rPr>
        <w:t xml:space="preserve">So one common issue is when you run docker-compose on GCP, postgres won’t persist it’s data to mentioned path for example: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shd w:fill="f3f3f3" w:val="clear"/>
          <w:rtl w:val="0"/>
        </w:rPr>
        <w:t xml:space="preserve">s</w:t>
      </w:r>
      <w:r w:rsidDel="00000000" w:rsidR="00000000" w:rsidRPr="00000000">
        <w:rPr>
          <w:rFonts w:ascii="Roboto Mono" w:cs="Roboto Mono" w:eastAsia="Roboto Mono" w:hAnsi="Roboto Mono"/>
          <w:i w:val="1"/>
          <w:shd w:fill="f3f3f3" w:val="clear"/>
          <w:rtl w:val="0"/>
        </w:rPr>
        <w:t xml:space="preserve">ervices: </w:t>
      </w:r>
    </w:p>
    <w:p w:rsidR="00000000" w:rsidDel="00000000" w:rsidP="00000000" w:rsidRDefault="00000000" w:rsidRPr="00000000" w14:paraId="000002F5">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6">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7">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w:t>
      </w:r>
    </w:p>
    <w:p w:rsidR="00000000" w:rsidDel="00000000" w:rsidP="00000000" w:rsidRDefault="00000000" w:rsidRPr="00000000" w14:paraId="000002F8">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9">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A">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2FB">
      <w:pPr>
        <w:numPr>
          <w:ilvl w:val="0"/>
          <w:numId w:val="8"/>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“./pgadmin”:/var/lib/pgadmin:wr”</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Might not work so in this use you can use Docker Volume to make it persist, by simply changing</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services:</w:t>
      </w:r>
    </w:p>
    <w:p w:rsidR="00000000" w:rsidDel="00000000" w:rsidP="00000000" w:rsidRDefault="00000000" w:rsidRPr="00000000" w14:paraId="00000300">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1">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2">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 </w:t>
      </w:r>
    </w:p>
    <w:p w:rsidR="00000000" w:rsidDel="00000000" w:rsidP="00000000" w:rsidRDefault="00000000" w:rsidRPr="00000000" w14:paraId="00000303">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4">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5">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306">
      <w:pPr>
        <w:numPr>
          <w:ilvl w:val="0"/>
          <w:numId w:val="74"/>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t>
      </w:r>
    </w:p>
    <w:p w:rsidR="00000000" w:rsidDel="00000000" w:rsidP="00000000" w:rsidRDefault="00000000" w:rsidRPr="00000000" w14:paraId="00000307">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w:t>
      </w:r>
    </w:p>
    <w:p w:rsidR="00000000" w:rsidDel="00000000" w:rsidP="00000000" w:rsidRDefault="00000000" w:rsidRPr="00000000" w14:paraId="00000308">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   Pgadmin:</w:t>
      </w:r>
    </w:p>
    <w:p w:rsidR="00000000" w:rsidDel="00000000" w:rsidP="00000000" w:rsidRDefault="00000000" w:rsidRPr="00000000" w14:paraId="00000309">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0A">
      <w:pPr>
        <w:pStyle w:val="Heading2"/>
        <w:rPr/>
      </w:pPr>
      <w:bookmarkStart w:colFirst="0" w:colLast="0" w:name="_mxtji1pqk8r9" w:id="99"/>
      <w:bookmarkEnd w:id="99"/>
      <w:r w:rsidDel="00000000" w:rsidR="00000000" w:rsidRPr="00000000">
        <w:rPr>
          <w:rtl w:val="0"/>
        </w:rPr>
        <w:t xml:space="preserve">Docker engine stopped_failed to fetch extensions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49"/>
        </w:numPr>
        <w:spacing w:after="0" w:afterAutospacing="0"/>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0D">
      <w:pPr>
        <w:numPr>
          <w:ilvl w:val="0"/>
          <w:numId w:val="49"/>
        </w:numPr>
        <w:ind w:left="720" w:hanging="360"/>
      </w:pPr>
      <w:r w:rsidDel="00000000" w:rsidR="00000000" w:rsidRPr="00000000">
        <w:rPr>
          <w:rtl w:val="0"/>
        </w:rPr>
        <w:t xml:space="preserve">Not working after restart</w:t>
      </w:r>
    </w:p>
    <w:p w:rsidR="00000000" w:rsidDel="00000000" w:rsidP="00000000" w:rsidRDefault="00000000" w:rsidRPr="00000000" w14:paraId="0000030E">
      <w:pPr>
        <w:rPr/>
      </w:pPr>
      <w:r w:rsidDel="00000000" w:rsidR="00000000" w:rsidRPr="00000000">
        <w:rPr>
          <w:rtl w:val="0"/>
        </w:rPr>
        <w:t xml:space="preserve">docker engine stopped </w:t>
      </w:r>
    </w:p>
    <w:p w:rsidR="00000000" w:rsidDel="00000000" w:rsidP="00000000" w:rsidRDefault="00000000" w:rsidRPr="00000000" w14:paraId="0000030F">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10">
      <w:pPr>
        <w:rPr/>
      </w:pPr>
      <w:r w:rsidDel="00000000" w:rsidR="00000000" w:rsidRPr="00000000">
        <w:rPr>
          <w:rtl w:val="0"/>
        </w:rPr>
        <w:t xml:space="preserve">Solution : </w:t>
      </w:r>
    </w:p>
    <w:p w:rsidR="00000000" w:rsidDel="00000000" w:rsidP="00000000" w:rsidRDefault="00000000" w:rsidRPr="00000000" w14:paraId="00000311">
      <w:pPr>
        <w:numPr>
          <w:ilvl w:val="0"/>
          <w:numId w:val="81"/>
        </w:numPr>
        <w:spacing w:after="0" w:afterAutospacing="0"/>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12">
      <w:pPr>
        <w:numPr>
          <w:ilvl w:val="0"/>
          <w:numId w:val="81"/>
        </w:numPr>
        <w:spacing w:after="0" w:afterAutospacing="0"/>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13">
      <w:pPr>
        <w:numPr>
          <w:ilvl w:val="0"/>
          <w:numId w:val="81"/>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pPr>
      <w:bookmarkStart w:colFirst="0" w:colLast="0" w:name="_iwamc9gxx4ob" w:id="100"/>
      <w:bookmarkEnd w:id="100"/>
      <w:r w:rsidDel="00000000" w:rsidR="00000000" w:rsidRPr="00000000">
        <w:rPr>
          <w:rtl w:val="0"/>
        </w:rPr>
        <w:t xml:space="preserve">Docker-Compose - Persist PGAdmin configuration</w:t>
      </w:r>
    </w:p>
    <w:p w:rsidR="00000000" w:rsidDel="00000000" w:rsidP="00000000" w:rsidRDefault="00000000" w:rsidRPr="00000000" w14:paraId="00000317">
      <w:pPr>
        <w:rPr/>
      </w:pPr>
      <w:r w:rsidDel="00000000" w:rsidR="00000000" w:rsidRPr="00000000">
        <w:rPr>
          <w:rtl w:val="0"/>
        </w:rPr>
        <w:t xml:space="preserve">As per the lessons, </w:t>
      </w:r>
    </w:p>
    <w:p w:rsidR="00000000" w:rsidDel="00000000" w:rsidP="00000000" w:rsidRDefault="00000000" w:rsidRPr="00000000" w14:paraId="00000318">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services:</w:t>
      </w:r>
    </w:p>
    <w:p w:rsidR="00000000" w:rsidDel="00000000" w:rsidP="00000000" w:rsidRDefault="00000000" w:rsidRPr="00000000" w14:paraId="0000031B">
      <w:pPr>
        <w:rPr/>
      </w:pPr>
      <w:r w:rsidDel="00000000" w:rsidR="00000000" w:rsidRPr="00000000">
        <w:rPr>
          <w:rtl w:val="0"/>
        </w:rPr>
        <w:t xml:space="preserve"> pgdatabase:</w:t>
      </w:r>
    </w:p>
    <w:p w:rsidR="00000000" w:rsidDel="00000000" w:rsidP="00000000" w:rsidRDefault="00000000" w:rsidRPr="00000000" w14:paraId="0000031C">
      <w:pPr>
        <w:rPr/>
      </w:pPr>
      <w:r w:rsidDel="00000000" w:rsidR="00000000" w:rsidRPr="00000000">
        <w:rPr>
          <w:rtl w:val="0"/>
        </w:rPr>
        <w:t xml:space="preserv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pgadmin:</w:t>
      </w:r>
    </w:p>
    <w:p w:rsidR="00000000" w:rsidDel="00000000" w:rsidP="00000000" w:rsidRDefault="00000000" w:rsidRPr="00000000" w14:paraId="0000031F">
      <w:pPr>
        <w:rPr/>
      </w:pPr>
      <w:r w:rsidDel="00000000" w:rsidR="00000000" w:rsidRPr="00000000">
        <w:rPr>
          <w:rtl w:val="0"/>
        </w:rPr>
        <w:t xml:space="preserve">   image: dpage/pgadmin4</w:t>
      </w:r>
    </w:p>
    <w:p w:rsidR="00000000" w:rsidDel="00000000" w:rsidP="00000000" w:rsidRDefault="00000000" w:rsidRPr="00000000" w14:paraId="00000320">
      <w:pPr>
        <w:rPr/>
      </w:pPr>
      <w:r w:rsidDel="00000000" w:rsidR="00000000" w:rsidRPr="00000000">
        <w:rPr>
          <w:rtl w:val="0"/>
        </w:rPr>
        <w:t xml:space="preserve">   environment:</w:t>
      </w:r>
    </w:p>
    <w:p w:rsidR="00000000" w:rsidDel="00000000" w:rsidP="00000000" w:rsidRDefault="00000000" w:rsidRPr="00000000" w14:paraId="00000321">
      <w:pPr>
        <w:rPr/>
      </w:pPr>
      <w:r w:rsidDel="00000000" w:rsidR="00000000" w:rsidRPr="00000000">
        <w:rPr>
          <w:rtl w:val="0"/>
        </w:rPr>
        <w:t xml:space="preserve">     - PGADMIN_DEFAULT_EMAIL=admin@admin.com</w:t>
      </w:r>
    </w:p>
    <w:p w:rsidR="00000000" w:rsidDel="00000000" w:rsidP="00000000" w:rsidRDefault="00000000" w:rsidRPr="00000000" w14:paraId="00000322">
      <w:pPr>
        <w:rPr/>
      </w:pPr>
      <w:r w:rsidDel="00000000" w:rsidR="00000000" w:rsidRPr="00000000">
        <w:rPr>
          <w:rtl w:val="0"/>
        </w:rPr>
        <w:t xml:space="preserve">     - PGADMIN_DEFAULT_PASSWORD=root</w:t>
      </w:r>
    </w:p>
    <w:p w:rsidR="00000000" w:rsidDel="00000000" w:rsidP="00000000" w:rsidRDefault="00000000" w:rsidRPr="00000000" w14:paraId="00000323">
      <w:pPr>
        <w:rPr/>
      </w:pPr>
      <w:r w:rsidDel="00000000" w:rsidR="00000000" w:rsidRPr="00000000">
        <w:rPr>
          <w:rtl w:val="0"/>
        </w:rPr>
        <w:t xml:space="preserve">   volumes:</w:t>
      </w:r>
    </w:p>
    <w:p w:rsidR="00000000" w:rsidDel="00000000" w:rsidP="00000000" w:rsidRDefault="00000000" w:rsidRPr="00000000" w14:paraId="00000324">
      <w:pPr>
        <w:rPr/>
      </w:pPr>
      <w:r w:rsidDel="00000000" w:rsidR="00000000" w:rsidRPr="00000000">
        <w:rPr>
          <w:rtl w:val="0"/>
        </w:rPr>
        <w:t xml:space="preserve">     - "./pgAdmin_data:/var/lib/pgadmin/sessions:rw"</w:t>
      </w:r>
    </w:p>
    <w:p w:rsidR="00000000" w:rsidDel="00000000" w:rsidP="00000000" w:rsidRDefault="00000000" w:rsidRPr="00000000" w14:paraId="00000325">
      <w:pPr>
        <w:rPr/>
      </w:pPr>
      <w:r w:rsidDel="00000000" w:rsidR="00000000" w:rsidRPr="00000000">
        <w:rPr>
          <w:rtl w:val="0"/>
        </w:rPr>
        <w:t xml:space="preserve">   ports:</w:t>
      </w:r>
    </w:p>
    <w:p w:rsidR="00000000" w:rsidDel="00000000" w:rsidP="00000000" w:rsidRDefault="00000000" w:rsidRPr="00000000" w14:paraId="00000326">
      <w:pPr>
        <w:rPr/>
      </w:pPr>
      <w:r w:rsidDel="00000000" w:rsidR="00000000" w:rsidRPr="00000000">
        <w:rPr>
          <w:rtl w:val="0"/>
        </w:rPr>
        <w:t xml:space="preserve">     - "8080:80"</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29">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2A">
      <w:pPr>
        <w:rPr/>
      </w:pPr>
      <w:r w:rsidDel="00000000" w:rsidR="00000000" w:rsidRPr="00000000">
        <w:rPr>
          <w:rtl w:val="0"/>
        </w:rPr>
        <w:t xml:space="preserve">sudo chown -R 5050:5050 pgAdmin_data</w:t>
      </w:r>
    </w:p>
    <w:p w:rsidR="00000000" w:rsidDel="00000000" w:rsidP="00000000" w:rsidRDefault="00000000" w:rsidRPr="00000000" w14:paraId="000003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C">
      <w:pPr>
        <w:pStyle w:val="Heading2"/>
        <w:rPr/>
      </w:pPr>
      <w:bookmarkStart w:colFirst="0" w:colLast="0" w:name="_nbz27xkjhocj" w:id="101"/>
      <w:bookmarkEnd w:id="101"/>
      <w:r w:rsidDel="00000000" w:rsidR="00000000" w:rsidRPr="00000000">
        <w:rPr>
          <w:rtl w:val="0"/>
        </w:rPr>
        <w:t xml:space="preserve">Docker-Compose - dial unix /var/run/docker.sock: connect: permission denied</w:t>
      </w:r>
    </w:p>
    <w:p w:rsidR="00000000" w:rsidDel="00000000" w:rsidP="00000000" w:rsidRDefault="00000000" w:rsidRPr="00000000" w14:paraId="0000032D">
      <w:pPr>
        <w:rPr/>
      </w:pPr>
      <w:r w:rsidDel="00000000" w:rsidR="00000000" w:rsidRPr="00000000">
        <w:rPr>
          <w:rtl w:val="0"/>
        </w:rPr>
        <w:t xml:space="preserve">This happens if you did not create the docker group and added your user. Follow these steps from the link:</w:t>
      </w:r>
    </w:p>
    <w:p w:rsidR="00000000" w:rsidDel="00000000" w:rsidP="00000000" w:rsidRDefault="00000000" w:rsidRPr="00000000" w14:paraId="0000032E">
      <w:pPr>
        <w:rPr/>
      </w:pPr>
      <w:hyperlink r:id="rId98">
        <w:r w:rsidDel="00000000" w:rsidR="00000000" w:rsidRPr="00000000">
          <w:rPr>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And then press </w:t>
      </w:r>
      <w:r w:rsidDel="00000000" w:rsidR="00000000" w:rsidRPr="00000000">
        <w:rPr>
          <w:rFonts w:ascii="Roboto Mono" w:cs="Roboto Mono" w:eastAsia="Roboto Mono" w:hAnsi="Roboto Mono"/>
          <w:shd w:fill="f3f3f3" w:val="clear"/>
          <w:rtl w:val="0"/>
        </w:rPr>
        <w:t xml:space="preserve">ctrl+D</w:t>
      </w:r>
      <w:r w:rsidDel="00000000" w:rsidR="00000000" w:rsidRPr="00000000">
        <w:rPr>
          <w:rtl w:val="0"/>
        </w:rPr>
        <w:t xml:space="preserve"> to log-out and log-in again. pgAdmin: Maintain state so that it remembers your previous connection</w:t>
      </w:r>
    </w:p>
    <w:p w:rsidR="00000000" w:rsidDel="00000000" w:rsidP="00000000" w:rsidRDefault="00000000" w:rsidRPr="00000000" w14:paraId="00000330">
      <w:pPr>
        <w:rPr/>
      </w:pPr>
      <w:r w:rsidDel="00000000" w:rsidR="00000000" w:rsidRPr="00000000">
        <w:rPr>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31">
      <w:pPr>
        <w:rPr/>
      </w:pPr>
      <w:r w:rsidDel="00000000" w:rsidR="00000000" w:rsidRPr="00000000">
        <w:rPr>
          <w:rtl w:val="0"/>
        </w:rPr>
        <w:t xml:space="preserve">In your </w:t>
      </w:r>
      <w:r w:rsidDel="00000000" w:rsidR="00000000" w:rsidRPr="00000000">
        <w:rPr>
          <w:rFonts w:ascii="Roboto Mono" w:cs="Roboto Mono" w:eastAsia="Roboto Mono" w:hAnsi="Roboto Mono"/>
          <w:shd w:fill="f3f3f3" w:val="clear"/>
          <w:rtl w:val="0"/>
        </w:rPr>
        <w:t xml:space="preserve">docker-compose.yaml</w:t>
      </w:r>
      <w:r w:rsidDel="00000000" w:rsidR="00000000" w:rsidRPr="00000000">
        <w:rPr>
          <w:rtl w:val="0"/>
        </w:rPr>
        <w:t xml:space="preserve"> file, enter the following into your </w:t>
      </w:r>
      <w:r w:rsidDel="00000000" w:rsidR="00000000" w:rsidRPr="00000000">
        <w:rPr>
          <w:i w:val="1"/>
          <w:rtl w:val="0"/>
        </w:rPr>
        <w:t xml:space="preserve">pgAdmin</w:t>
      </w:r>
      <w:r w:rsidDel="00000000" w:rsidR="00000000" w:rsidRPr="00000000">
        <w:rPr>
          <w:rtl w:val="0"/>
        </w:rPr>
        <w:t xml:space="preserve"> declaration:</w:t>
      </w:r>
    </w:p>
    <w:p w:rsidR="00000000" w:rsidDel="00000000" w:rsidP="00000000" w:rsidRDefault="00000000" w:rsidRPr="00000000" w14:paraId="00000332">
      <w:pPr>
        <w:spacing w:line="240" w:lineRule="auto"/>
        <w:rPr>
          <w:rFonts w:ascii="Roboto Mono" w:cs="Roboto Mono" w:eastAsia="Roboto Mono" w:hAnsi="Roboto Mono"/>
          <w:shd w:fill="f3f3f3" w:val="clear"/>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type: volume</w:t>
      </w:r>
    </w:p>
    <w:p w:rsidR="00000000" w:rsidDel="00000000" w:rsidP="00000000" w:rsidRDefault="00000000" w:rsidRPr="00000000" w14:paraId="0000033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source: pgadmin_data</w:t>
      </w:r>
    </w:p>
    <w:p w:rsidR="00000000" w:rsidDel="00000000" w:rsidP="00000000" w:rsidRDefault="00000000" w:rsidRPr="00000000" w14:paraId="0000033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target: /var/lib/pgadmin</w:t>
      </w:r>
    </w:p>
    <w:p w:rsidR="00000000" w:rsidDel="00000000" w:rsidP="00000000" w:rsidRDefault="00000000" w:rsidRPr="00000000" w14:paraId="00000336">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Also add the following to the end of the file:ls</w:t>
      </w:r>
    </w:p>
    <w:p w:rsidR="00000000" w:rsidDel="00000000" w:rsidP="00000000" w:rsidRDefault="00000000" w:rsidRPr="00000000" w14:paraId="0000033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9">
      <w:pPr>
        <w:spacing w:line="240" w:lineRule="auto"/>
        <w:rPr/>
      </w:pPr>
      <w:r w:rsidDel="00000000" w:rsidR="00000000" w:rsidRPr="00000000">
        <w:rPr>
          <w:rFonts w:ascii="Roboto Mono" w:cs="Roboto Mono" w:eastAsia="Roboto Mono" w:hAnsi="Roboto Mono"/>
          <w:shd w:fill="f3f3f3" w:val="clear"/>
          <w:rtl w:val="0"/>
        </w:rPr>
        <w:t xml:space="preserve">  Pgadmin_data:</w:t>
      </w:r>
      <w:r w:rsidDel="00000000" w:rsidR="00000000" w:rsidRPr="00000000">
        <w:rPr>
          <w:rtl w:val="0"/>
        </w:rPr>
      </w:r>
    </w:p>
    <w:p w:rsidR="00000000" w:rsidDel="00000000" w:rsidP="00000000" w:rsidRDefault="00000000" w:rsidRPr="00000000" w14:paraId="0000033A">
      <w:pPr>
        <w:pStyle w:val="Heading2"/>
        <w:rPr/>
      </w:pPr>
      <w:bookmarkStart w:colFirst="0" w:colLast="0" w:name="_ovu897p5a4dv" w:id="102"/>
      <w:bookmarkEnd w:id="102"/>
      <w:r w:rsidDel="00000000" w:rsidR="00000000" w:rsidRPr="00000000">
        <w:rPr>
          <w:rtl w:val="0"/>
        </w:rPr>
        <w:t xml:space="preserve">Docker-Compose - docker-compose still not available after changing .bashrc</w:t>
      </w:r>
    </w:p>
    <w:p w:rsidR="00000000" w:rsidDel="00000000" w:rsidP="00000000" w:rsidRDefault="00000000" w:rsidRPr="00000000" w14:paraId="0000033B">
      <w:pPr>
        <w:rPr/>
      </w:pPr>
      <w:r w:rsidDel="00000000" w:rsidR="00000000" w:rsidRPr="00000000">
        <w:rPr>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Fonts w:ascii="Courier New" w:cs="Courier New" w:eastAsia="Courier New" w:hAnsi="Courier New"/>
          <w:highlight w:val="yellow"/>
          <w:rtl w:val="0"/>
        </w:rPr>
        <w:t xml:space="preserve"> </w:t>
      </w:r>
      <w:r w:rsidDel="00000000" w:rsidR="00000000" w:rsidRPr="00000000">
        <w:rPr>
          <w:rtl w:val="0"/>
        </w:rPr>
        <w:t xml:space="preserve">while it is more convenient to use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 command instead. So just change the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tl w:val="0"/>
        </w:rPr>
        <w:t xml:space="preserve"> into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rPr/>
      </w:pPr>
      <w:bookmarkStart w:colFirst="0" w:colLast="0" w:name="_bfaeyisz4bcg" w:id="103"/>
      <w:bookmarkEnd w:id="103"/>
      <w:r w:rsidDel="00000000" w:rsidR="00000000" w:rsidRPr="00000000">
        <w:rPr>
          <w:rtl w:val="0"/>
        </w:rPr>
        <w:t xml:space="preserve">Docker-Compose - Error getting credentials after running docker-compose up -d</w:t>
      </w:r>
    </w:p>
    <w:p w:rsidR="00000000" w:rsidDel="00000000" w:rsidP="00000000" w:rsidRDefault="00000000" w:rsidRPr="00000000" w14:paraId="0000033E">
      <w:pPr>
        <w:rPr/>
      </w:pPr>
      <w:r w:rsidDel="00000000" w:rsidR="00000000" w:rsidRPr="00000000">
        <w:rPr>
          <w:rtl w:val="0"/>
        </w:rPr>
        <w:t xml:space="preserve">Installing pass via ‘sudo apt install pass’ helped to solve the issue. More about this can be found here: </w:t>
      </w:r>
      <w:hyperlink r:id="rId99">
        <w:r w:rsidDel="00000000" w:rsidR="00000000" w:rsidRPr="00000000">
          <w:rPr>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g7d4z34d51xn" w:id="104"/>
      <w:bookmarkEnd w:id="104"/>
      <w:r w:rsidDel="00000000" w:rsidR="00000000" w:rsidRPr="00000000">
        <w:rPr>
          <w:rtl w:val="0"/>
        </w:rPr>
        <w:t xml:space="preserve">Docker-Compose - Errors pertaining to docker-compose.yml and pgadmin setup</w:t>
      </w:r>
    </w:p>
    <w:p w:rsidR="00000000" w:rsidDel="00000000" w:rsidP="00000000" w:rsidRDefault="00000000" w:rsidRPr="00000000" w14:paraId="00000341">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42">
      <w:pPr>
        <w:numPr>
          <w:ilvl w:val="0"/>
          <w:numId w:val="104"/>
        </w:numPr>
        <w:spacing w:after="0" w:afterAutospacing="0"/>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43">
      <w:pPr>
        <w:numPr>
          <w:ilvl w:val="0"/>
          <w:numId w:val="104"/>
        </w:numPr>
        <w:spacing w:after="0" w:afterAutospacing="0"/>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44">
      <w:pPr>
        <w:numPr>
          <w:ilvl w:val="0"/>
          <w:numId w:val="104"/>
        </w:numPr>
        <w:spacing w:after="0" w:afterAutospacing="0"/>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45">
      <w:pPr>
        <w:numPr>
          <w:ilvl w:val="0"/>
          <w:numId w:val="104"/>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46">
      <w:pPr>
        <w:ind w:left="720" w:firstLine="0"/>
        <w:rPr/>
      </w:pPr>
      <w:r w:rsidDel="00000000" w:rsidR="00000000" w:rsidRPr="00000000">
        <w:rPr/>
        <w:drawing>
          <wp:inline distB="114300" distT="114300" distL="114300" distR="114300">
            <wp:extent cx="5043488" cy="3878736"/>
            <wp:effectExtent b="0" l="0" r="0" t="0"/>
            <wp:docPr id="73"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104"/>
        </w:numPr>
        <w:spacing w:after="0" w:afterAutospacing="0"/>
        <w:ind w:left="720" w:hanging="360"/>
      </w:pPr>
      <w:r w:rsidDel="00000000" w:rsidR="00000000" w:rsidRPr="00000000">
        <w:rPr>
          <w:rtl w:val="0"/>
        </w:rPr>
        <w:t xml:space="preserve">Order of execution: </w:t>
      </w:r>
    </w:p>
    <w:p w:rsidR="00000000" w:rsidDel="00000000" w:rsidP="00000000" w:rsidRDefault="00000000" w:rsidRPr="00000000" w14:paraId="00000348">
      <w:pPr>
        <w:numPr>
          <w:ilvl w:val="1"/>
          <w:numId w:val="104"/>
        </w:numPr>
        <w:spacing w:after="0" w:afterAutospacing="0"/>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49">
      <w:pPr>
        <w:numPr>
          <w:ilvl w:val="1"/>
          <w:numId w:val="104"/>
        </w:numPr>
        <w:spacing w:after="0" w:afterAutospacing="0"/>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4A">
      <w:pPr>
        <w:numPr>
          <w:ilvl w:val="1"/>
          <w:numId w:val="104"/>
        </w:numPr>
        <w:spacing w:after="0" w:afterAutospacing="0"/>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4B">
      <w:pPr>
        <w:numPr>
          <w:ilvl w:val="1"/>
          <w:numId w:val="104"/>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2"/>
        <w:rPr/>
      </w:pPr>
      <w:bookmarkStart w:colFirst="0" w:colLast="0" w:name="_kkglfb6lmqai" w:id="105"/>
      <w:bookmarkEnd w:id="105"/>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4E">
      <w:pPr>
        <w:rPr/>
      </w:pPr>
      <w:r w:rsidDel="00000000" w:rsidR="00000000" w:rsidRPr="00000000">
        <w:rPr>
          <w:rtl w:val="0"/>
        </w:rPr>
        <w:t xml:space="preserve">Locate config.json file for docker (check your home directory; Users/username/.docker).</w:t>
      </w:r>
    </w:p>
    <w:p w:rsidR="00000000" w:rsidDel="00000000" w:rsidP="00000000" w:rsidRDefault="00000000" w:rsidRPr="00000000" w14:paraId="0000034F">
      <w:pPr>
        <w:rPr/>
      </w:pPr>
      <w:r w:rsidDel="00000000" w:rsidR="00000000" w:rsidRPr="00000000">
        <w:rPr>
          <w:rtl w:val="0"/>
        </w:rPr>
        <w:t xml:space="preserve">Modify credsStore to credStore</w:t>
      </w:r>
    </w:p>
    <w:p w:rsidR="00000000" w:rsidDel="00000000" w:rsidP="00000000" w:rsidRDefault="00000000" w:rsidRPr="00000000" w14:paraId="00000350">
      <w:pPr>
        <w:rPr/>
      </w:pPr>
      <w:r w:rsidDel="00000000" w:rsidR="00000000" w:rsidRPr="00000000">
        <w:rPr>
          <w:rtl w:val="0"/>
        </w:rPr>
        <w:t xml:space="preserve">Save and re-run</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rPr/>
      </w:pPr>
      <w:bookmarkStart w:colFirst="0" w:colLast="0" w:name="_vbnb8iyxkb7d" w:id="106"/>
      <w:bookmarkEnd w:id="106"/>
      <w:r w:rsidDel="00000000" w:rsidR="00000000" w:rsidRPr="00000000">
        <w:rPr>
          <w:sz w:val="34"/>
          <w:szCs w:val="34"/>
          <w:rtl w:val="0"/>
        </w:rPr>
        <w:t xml:space="preserve">Docker-Compose - Which docker-compose binary to use for WSL?</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To figure out which docker-compose you need to download from </w:t>
      </w:r>
      <w:hyperlink r:id="rId101">
        <w:r w:rsidDel="00000000" w:rsidR="00000000" w:rsidRPr="00000000">
          <w:rPr>
            <w:u w:val="single"/>
            <w:rtl w:val="0"/>
          </w:rPr>
          <w:t xml:space="preserve">https://github.com/docker/compose/releases</w:t>
        </w:r>
      </w:hyperlink>
      <w:r w:rsidDel="00000000" w:rsidR="00000000" w:rsidRPr="00000000">
        <w:rPr>
          <w:rtl w:val="0"/>
        </w:rPr>
        <w:t xml:space="preserve"> you can check your system with these commands:</w:t>
      </w:r>
    </w:p>
    <w:p w:rsidR="00000000" w:rsidDel="00000000" w:rsidP="00000000" w:rsidRDefault="00000000" w:rsidRPr="00000000" w14:paraId="00000354">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-s</w:t>
      </w:r>
      <w:r w:rsidDel="00000000" w:rsidR="00000000" w:rsidRPr="00000000">
        <w:rPr>
          <w:rtl w:val="0"/>
        </w:rPr>
        <w:t xml:space="preserve">  -&gt; return Linux most likely</w:t>
      </w:r>
    </w:p>
    <w:p w:rsidR="00000000" w:rsidDel="00000000" w:rsidP="00000000" w:rsidRDefault="00000000" w:rsidRPr="00000000" w14:paraId="00000355">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-m</w:t>
      </w:r>
      <w:r w:rsidDel="00000000" w:rsidR="00000000" w:rsidRPr="00000000">
        <w:rPr>
          <w:rtl w:val="0"/>
        </w:rPr>
        <w:t xml:space="preserve"> -&gt; return "flavor"</w:t>
      </w:r>
    </w:p>
    <w:p w:rsidR="00000000" w:rsidDel="00000000" w:rsidP="00000000" w:rsidRDefault="00000000" w:rsidRPr="00000000" w14:paraId="00000356">
      <w:pPr>
        <w:rPr/>
      </w:pPr>
      <w:r w:rsidDel="00000000" w:rsidR="00000000" w:rsidRPr="00000000">
        <w:rPr>
          <w:rtl w:val="0"/>
        </w:rPr>
        <w:t xml:space="preserve">Or try this command - </w:t>
      </w:r>
    </w:p>
    <w:p w:rsidR="00000000" w:rsidDel="00000000" w:rsidP="00000000" w:rsidRDefault="00000000" w:rsidRPr="00000000" w14:paraId="0000035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sz w:val="34"/>
          <w:szCs w:val="34"/>
        </w:rPr>
      </w:pPr>
      <w:bookmarkStart w:colFirst="0" w:colLast="0" w:name="_r88j73f6g2hg" w:id="107"/>
      <w:bookmarkEnd w:id="107"/>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5A">
      <w:pPr>
        <w:rPr/>
      </w:pPr>
      <w:r w:rsidDel="00000000" w:rsidR="00000000" w:rsidRPr="00000000">
        <w:rPr>
          <w:rtl w:val="0"/>
        </w:rPr>
        <w:t xml:space="preserve">If you wrote the docker-compose.yaml file exactly like the video, you might run into an error like this:dev</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 "pgdatabase" refers to undefined volume dtc_postgres_volume_local: invalid compose project</w:t>
      </w:r>
    </w:p>
    <w:p w:rsidR="00000000" w:rsidDel="00000000" w:rsidP="00000000" w:rsidRDefault="00000000" w:rsidRPr="00000000" w14:paraId="0000035D">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In order to make it work, you need to include the volume in your docker-compose file. Just add the following:</w:t>
      </w:r>
    </w:p>
    <w:p w:rsidR="00000000" w:rsidDel="00000000" w:rsidP="00000000" w:rsidRDefault="00000000" w:rsidRPr="00000000" w14:paraId="0000035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6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dtc_postgres_volume_local:</w:t>
      </w:r>
    </w:p>
    <w:p w:rsidR="00000000" w:rsidDel="00000000" w:rsidP="00000000" w:rsidRDefault="00000000" w:rsidRPr="00000000" w14:paraId="00000361">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2">
      <w:pPr>
        <w:pStyle w:val="Heading2"/>
        <w:rPr/>
      </w:pPr>
      <w:bookmarkStart w:colFirst="0" w:colLast="0" w:name="_ue6ri85r0wy8" w:id="108"/>
      <w:bookmarkEnd w:id="108"/>
      <w:r w:rsidDel="00000000" w:rsidR="00000000" w:rsidRPr="00000000">
        <w:rPr>
          <w:rtl w:val="0"/>
        </w:rPr>
        <w:t xml:space="preserve">Docker-Compose - cannot execute binary file: Exec format error</w:t>
      </w:r>
    </w:p>
    <w:p w:rsidR="00000000" w:rsidDel="00000000" w:rsidP="00000000" w:rsidRDefault="00000000" w:rsidRPr="00000000" w14:paraId="00000363">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64">
      <w:pPr>
        <w:rPr>
          <w:color w:val="f0f6fc"/>
          <w:sz w:val="48"/>
          <w:szCs w:val="48"/>
          <w:shd w:fill="0d1117" w:val="clear"/>
        </w:rPr>
      </w:pPr>
      <w:r w:rsidDel="00000000" w:rsidR="00000000" w:rsidRPr="00000000">
        <w:rPr>
          <w:rtl w:val="0"/>
        </w:rPr>
        <w:t xml:space="preserve">As of 2025/1/17, docker-compose (</w:t>
      </w:r>
      <w:hyperlink r:id="rId102">
        <w:r w:rsidDel="00000000" w:rsidR="00000000" w:rsidRPr="00000000">
          <w:rPr>
            <w:color w:val="1155cc"/>
            <w:u w:val="single"/>
            <w:rtl w:val="0"/>
          </w:rPr>
          <w:t xml:space="preserve">v2.32.4</w:t>
        </w:r>
      </w:hyperlink>
      <w:r w:rsidDel="00000000" w:rsidR="00000000" w:rsidRPr="00000000">
        <w:rPr>
          <w:rtl w:val="0"/>
        </w:rPr>
        <w:t xml:space="preserve">) </w:t>
      </w:r>
      <w:hyperlink r:id="rId103">
        <w:r w:rsidDel="00000000" w:rsidR="00000000" w:rsidRPr="00000000">
          <w:rPr>
            <w:color w:val="1155cc"/>
            <w:u w:val="single"/>
            <w:rtl w:val="0"/>
          </w:rPr>
          <w:t xml:space="preserve">docker-compose-linux-aarch64</w:t>
        </w:r>
      </w:hyperlink>
      <w:r w:rsidDel="00000000" w:rsidR="00000000" w:rsidRPr="00000000">
        <w:rPr>
          <w:rtl w:val="0"/>
        </w:rPr>
        <w:t xml:space="preserve"> does not work, try v2.32.3 </w:t>
      </w:r>
      <w:hyperlink r:id="rId104">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6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6">
      <w:pPr>
        <w:pStyle w:val="Heading2"/>
        <w:rPr>
          <w:rFonts w:ascii="Roboto Mono" w:cs="Roboto Mono" w:eastAsia="Roboto Mono" w:hAnsi="Roboto Mono"/>
          <w:shd w:fill="f3f3f3" w:val="clear"/>
        </w:rPr>
      </w:pPr>
      <w:bookmarkStart w:colFirst="0" w:colLast="0" w:name="_c3tzt0z7s60d" w:id="109"/>
      <w:bookmarkEnd w:id="109"/>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This happens due to the Postgres database not being initialized before running docker-compose up -d. There are other potential ways around it (</w:t>
      </w:r>
      <w:hyperlink r:id="rId105">
        <w:r w:rsidDel="00000000" w:rsidR="00000000" w:rsidRPr="00000000">
          <w:rPr>
            <w:color w:val="1155cc"/>
            <w:u w:val="single"/>
            <w:rtl w:val="0"/>
          </w:rPr>
          <w:t xml:space="preserve">thread</w:t>
        </w:r>
      </w:hyperlink>
      <w:r w:rsidDel="00000000" w:rsidR="00000000" w:rsidRPr="00000000">
        <w:rPr>
          <w:rtl w:val="0"/>
        </w:rPr>
        <w:t xml:space="preserve">) but you can simply initialize the database first and the compose will work afterward.</w:t>
      </w:r>
    </w:p>
    <w:p w:rsidR="00000000" w:rsidDel="00000000" w:rsidP="00000000" w:rsidRDefault="00000000" w:rsidRPr="00000000" w14:paraId="00000368">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69">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6A">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6B">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6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6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6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6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7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2"/>
        <w:rPr>
          <w:sz w:val="34"/>
          <w:szCs w:val="34"/>
        </w:rPr>
      </w:pPr>
      <w:bookmarkStart w:colFirst="0" w:colLast="0" w:name="_f65j6ehldvd2" w:id="110"/>
      <w:bookmarkEnd w:id="110"/>
      <w:r w:rsidDel="00000000" w:rsidR="00000000" w:rsidRPr="00000000">
        <w:rPr>
          <w:sz w:val="34"/>
          <w:szCs w:val="34"/>
          <w:rtl w:val="0"/>
        </w:rPr>
        <w:t xml:space="preserve">WSL Docker directory permissions error</w:t>
      </w:r>
    </w:p>
    <w:p w:rsidR="00000000" w:rsidDel="00000000" w:rsidP="00000000" w:rsidRDefault="00000000" w:rsidRPr="00000000" w14:paraId="00000373">
      <w:pPr>
        <w:rPr/>
      </w:pPr>
      <w:r w:rsidDel="00000000" w:rsidR="00000000" w:rsidRPr="00000000">
        <w:rPr>
          <w:b w:val="1"/>
          <w:rtl w:val="0"/>
        </w:rPr>
        <w:t xml:space="preserve">Error:</w:t>
      </w:r>
      <w:r w:rsidDel="00000000" w:rsidR="00000000" w:rsidRPr="00000000">
        <w:rPr>
          <w:rtl w:val="0"/>
        </w:rPr>
        <w:t xml:space="preserve">  initdb: error: could not change permissions of directory</w:t>
      </w:r>
    </w:p>
    <w:p w:rsidR="00000000" w:rsidDel="00000000" w:rsidP="00000000" w:rsidRDefault="00000000" w:rsidRPr="00000000" w14:paraId="00000374">
      <w:pPr>
        <w:rPr/>
      </w:pPr>
      <w:r w:rsidDel="00000000" w:rsidR="00000000" w:rsidRPr="00000000">
        <w:rPr>
          <w:b w:val="1"/>
          <w:rtl w:val="0"/>
        </w:rPr>
        <w:t xml:space="preserve">Issue:</w:t>
      </w:r>
      <w:r w:rsidDel="00000000" w:rsidR="00000000" w:rsidRPr="00000000">
        <w:rPr>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75">
      <w:pPr>
        <w:rPr/>
      </w:pPr>
      <w:r w:rsidDel="00000000" w:rsidR="00000000" w:rsidRPr="00000000">
        <w:rPr>
          <w:b w:val="1"/>
          <w:rtl w:val="0"/>
        </w:rPr>
        <w:t xml:space="preserve">Solution:</w:t>
      </w:r>
      <w:r w:rsidDel="00000000" w:rsidR="00000000" w:rsidRPr="00000000">
        <w:rPr>
          <w:rtl w:val="0"/>
        </w:rPr>
        <w:t xml:space="preserve"> Use Docker volumes.</w:t>
      </w:r>
    </w:p>
    <w:p w:rsidR="00000000" w:rsidDel="00000000" w:rsidP="00000000" w:rsidRDefault="00000000" w:rsidRPr="00000000" w14:paraId="00000376">
      <w:pPr>
        <w:ind w:left="720" w:firstLine="0"/>
        <w:rPr/>
      </w:pPr>
      <w:r w:rsidDel="00000000" w:rsidR="00000000" w:rsidRPr="00000000">
        <w:rPr>
          <w:b w:val="1"/>
          <w:rtl w:val="0"/>
        </w:rPr>
        <w:t xml:space="preserve">Why:</w:t>
      </w:r>
      <w:r w:rsidDel="00000000" w:rsidR="00000000" w:rsidRPr="00000000">
        <w:rPr>
          <w:rtl w:val="0"/>
        </w:rPr>
        <w:t xml:space="preserve"> Volume is used for storage of persistent data and not for use of transferring files. A local volume is unnecessary.</w:t>
      </w:r>
    </w:p>
    <w:p w:rsidR="00000000" w:rsidDel="00000000" w:rsidP="00000000" w:rsidRDefault="00000000" w:rsidRPr="00000000" w14:paraId="00000377">
      <w:pPr>
        <w:ind w:firstLine="720"/>
        <w:rPr/>
      </w:pPr>
      <w:r w:rsidDel="00000000" w:rsidR="00000000" w:rsidRPr="00000000">
        <w:rPr>
          <w:b w:val="1"/>
          <w:rtl w:val="0"/>
        </w:rPr>
        <w:t xml:space="preserve">Benefit:</w:t>
      </w:r>
      <w:r w:rsidDel="00000000" w:rsidR="00000000" w:rsidRPr="00000000">
        <w:rPr>
          <w:rtl w:val="0"/>
        </w:rPr>
        <w:t xml:space="preserve"> This resolves permission issues and allows for better management of volumes. </w:t>
      </w:r>
    </w:p>
    <w:p w:rsidR="00000000" w:rsidDel="00000000" w:rsidP="00000000" w:rsidRDefault="00000000" w:rsidRPr="00000000" w14:paraId="00000378">
      <w:pPr>
        <w:rPr/>
      </w:pPr>
      <w:r w:rsidDel="00000000" w:rsidR="00000000" w:rsidRPr="00000000">
        <w:rPr>
          <w:b w:val="1"/>
          <w:rtl w:val="0"/>
        </w:rPr>
        <w:t xml:space="preserve">NOTE: </w:t>
      </w:r>
      <w:r w:rsidDel="00000000" w:rsidR="00000000" w:rsidRPr="00000000">
        <w:rPr>
          <w:rtl w:val="0"/>
        </w:rPr>
        <w:t xml:space="preserve">the ‘user:’ is not necessary if using docker volumes, but is if using local drive.</w:t>
      </w:r>
    </w:p>
    <w:p w:rsidR="00000000" w:rsidDel="00000000" w:rsidP="00000000" w:rsidRDefault="00000000" w:rsidRPr="00000000" w14:paraId="00000379">
      <w:pPr>
        <w:rPr/>
      </w:pPr>
      <w:r w:rsidDel="00000000" w:rsidR="00000000" w:rsidRPr="00000000">
        <w:rPr>
          <w:rtl w:val="0"/>
        </w:rPr>
        <w:t xml:space="preserve">&lt;/&gt;  docker-compose.yaml</w:t>
      </w:r>
    </w:p>
    <w:p w:rsidR="00000000" w:rsidDel="00000000" w:rsidP="00000000" w:rsidRDefault="00000000" w:rsidRPr="00000000" w14:paraId="0000037A">
      <w:pPr>
        <w:rPr/>
      </w:pPr>
      <w:r w:rsidDel="00000000" w:rsidR="00000000" w:rsidRPr="00000000">
        <w:rPr>
          <w:rtl w:val="0"/>
        </w:rPr>
        <w:t xml:space="preserve">services:</w:t>
      </w:r>
    </w:p>
    <w:p w:rsidR="00000000" w:rsidDel="00000000" w:rsidP="00000000" w:rsidRDefault="00000000" w:rsidRPr="00000000" w14:paraId="0000037B">
      <w:pPr>
        <w:rPr/>
      </w:pPr>
      <w:r w:rsidDel="00000000" w:rsidR="00000000" w:rsidRPr="00000000">
        <w:rPr>
          <w:rtl w:val="0"/>
        </w:rPr>
        <w:t xml:space="preserve">  postgres:</w:t>
      </w:r>
    </w:p>
    <w:p w:rsidR="00000000" w:rsidDel="00000000" w:rsidP="00000000" w:rsidRDefault="00000000" w:rsidRPr="00000000" w14:paraId="0000037C">
      <w:pPr>
        <w:rPr/>
      </w:pPr>
      <w:r w:rsidDel="00000000" w:rsidR="00000000" w:rsidRPr="00000000">
        <w:rPr>
          <w:rtl w:val="0"/>
        </w:rPr>
        <w:t xml:space="preserve">    image: postgres:15-alpine</w:t>
      </w:r>
    </w:p>
    <w:p w:rsidR="00000000" w:rsidDel="00000000" w:rsidP="00000000" w:rsidRDefault="00000000" w:rsidRPr="00000000" w14:paraId="0000037D">
      <w:pPr>
        <w:rPr/>
      </w:pPr>
      <w:r w:rsidDel="00000000" w:rsidR="00000000" w:rsidRPr="00000000">
        <w:rPr>
          <w:rtl w:val="0"/>
        </w:rPr>
        <w:t xml:space="preserve">    container_name: postgres</w:t>
      </w:r>
    </w:p>
    <w:p w:rsidR="00000000" w:rsidDel="00000000" w:rsidP="00000000" w:rsidRDefault="00000000" w:rsidRPr="00000000" w14:paraId="0000037E">
      <w:pPr>
        <w:rPr/>
      </w:pPr>
      <w:r w:rsidDel="00000000" w:rsidR="00000000" w:rsidRPr="00000000">
        <w:rPr>
          <w:rtl w:val="0"/>
        </w:rPr>
        <w:t xml:space="preserve">    user: "0:0"</w:t>
      </w:r>
    </w:p>
    <w:p w:rsidR="00000000" w:rsidDel="00000000" w:rsidP="00000000" w:rsidRDefault="00000000" w:rsidRPr="00000000" w14:paraId="0000037F">
      <w:pPr>
        <w:rPr/>
      </w:pPr>
      <w:r w:rsidDel="00000000" w:rsidR="00000000" w:rsidRPr="00000000">
        <w:rPr>
          <w:rtl w:val="0"/>
        </w:rPr>
        <w:t xml:space="preserve">    environment:</w:t>
      </w:r>
    </w:p>
    <w:p w:rsidR="00000000" w:rsidDel="00000000" w:rsidP="00000000" w:rsidRDefault="00000000" w:rsidRPr="00000000" w14:paraId="00000380">
      <w:pPr>
        <w:rPr/>
      </w:pPr>
      <w:r w:rsidDel="00000000" w:rsidR="00000000" w:rsidRPr="00000000">
        <w:rPr>
          <w:rtl w:val="0"/>
        </w:rPr>
        <w:t xml:space="preserve">      - POSTGRES_USER=postgres</w:t>
      </w:r>
    </w:p>
    <w:p w:rsidR="00000000" w:rsidDel="00000000" w:rsidP="00000000" w:rsidRDefault="00000000" w:rsidRPr="00000000" w14:paraId="00000381">
      <w:pPr>
        <w:rPr/>
      </w:pPr>
      <w:r w:rsidDel="00000000" w:rsidR="00000000" w:rsidRPr="00000000">
        <w:rPr>
          <w:rtl w:val="0"/>
        </w:rPr>
        <w:t xml:space="preserve">      - POSTGRES_PASSWORD=postgres</w:t>
      </w:r>
    </w:p>
    <w:p w:rsidR="00000000" w:rsidDel="00000000" w:rsidP="00000000" w:rsidRDefault="00000000" w:rsidRPr="00000000" w14:paraId="00000382">
      <w:pPr>
        <w:rPr/>
      </w:pPr>
      <w:r w:rsidDel="00000000" w:rsidR="00000000" w:rsidRPr="00000000">
        <w:rPr>
          <w:rtl w:val="0"/>
        </w:rPr>
        <w:t xml:space="preserve">      - POSTGRES_DB=ny_taxi</w:t>
      </w:r>
    </w:p>
    <w:p w:rsidR="00000000" w:rsidDel="00000000" w:rsidP="00000000" w:rsidRDefault="00000000" w:rsidRPr="00000000" w14:paraId="00000383">
      <w:pPr>
        <w:rPr/>
      </w:pPr>
      <w:r w:rsidDel="00000000" w:rsidR="00000000" w:rsidRPr="00000000">
        <w:rPr>
          <w:rtl w:val="0"/>
        </w:rPr>
        <w:t xml:space="preserve">    volumes:</w:t>
      </w:r>
    </w:p>
    <w:p w:rsidR="00000000" w:rsidDel="00000000" w:rsidP="00000000" w:rsidRDefault="00000000" w:rsidRPr="00000000" w14:paraId="00000384">
      <w:pPr>
        <w:rPr/>
      </w:pPr>
      <w:r w:rsidDel="00000000" w:rsidR="00000000" w:rsidRPr="00000000">
        <w:rPr>
          <w:rtl w:val="0"/>
        </w:rPr>
        <w:t xml:space="preserve">      - "pg-data:/var/lib/postgresql/data"</w:t>
      </w:r>
    </w:p>
    <w:p w:rsidR="00000000" w:rsidDel="00000000" w:rsidP="00000000" w:rsidRDefault="00000000" w:rsidRPr="00000000" w14:paraId="00000385">
      <w:pPr>
        <w:rPr/>
      </w:pPr>
      <w:r w:rsidDel="00000000" w:rsidR="00000000" w:rsidRPr="00000000">
        <w:rPr>
          <w:rtl w:val="0"/>
        </w:rPr>
        <w:t xml:space="preserve">    ports:</w:t>
      </w:r>
    </w:p>
    <w:p w:rsidR="00000000" w:rsidDel="00000000" w:rsidP="00000000" w:rsidRDefault="00000000" w:rsidRPr="00000000" w14:paraId="00000386">
      <w:pPr>
        <w:rPr/>
      </w:pPr>
      <w:r w:rsidDel="00000000" w:rsidR="00000000" w:rsidRPr="00000000">
        <w:rPr>
          <w:rtl w:val="0"/>
        </w:rPr>
        <w:t xml:space="preserve">      - "5432:5432"</w:t>
      </w:r>
    </w:p>
    <w:p w:rsidR="00000000" w:rsidDel="00000000" w:rsidP="00000000" w:rsidRDefault="00000000" w:rsidRPr="00000000" w14:paraId="00000387">
      <w:pPr>
        <w:rPr/>
      </w:pPr>
      <w:r w:rsidDel="00000000" w:rsidR="00000000" w:rsidRPr="00000000">
        <w:rPr>
          <w:rtl w:val="0"/>
        </w:rPr>
        <w:t xml:space="preserve">    networks:</w:t>
      </w:r>
    </w:p>
    <w:p w:rsidR="00000000" w:rsidDel="00000000" w:rsidP="00000000" w:rsidRDefault="00000000" w:rsidRPr="00000000" w14:paraId="00000388">
      <w:pPr>
        <w:rPr/>
      </w:pPr>
      <w:r w:rsidDel="00000000" w:rsidR="00000000" w:rsidRPr="00000000">
        <w:rPr>
          <w:rtl w:val="0"/>
        </w:rPr>
        <w:t xml:space="preserve">      - pg-network</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  pgadmin:</w:t>
      </w:r>
    </w:p>
    <w:p w:rsidR="00000000" w:rsidDel="00000000" w:rsidP="00000000" w:rsidRDefault="00000000" w:rsidRPr="00000000" w14:paraId="0000038B">
      <w:pPr>
        <w:rPr/>
      </w:pPr>
      <w:r w:rsidDel="00000000" w:rsidR="00000000" w:rsidRPr="00000000">
        <w:rPr>
          <w:rtl w:val="0"/>
        </w:rPr>
        <w:t xml:space="preserve">    image: dpage/pgadmin4</w:t>
      </w:r>
    </w:p>
    <w:p w:rsidR="00000000" w:rsidDel="00000000" w:rsidP="00000000" w:rsidRDefault="00000000" w:rsidRPr="00000000" w14:paraId="0000038C">
      <w:pPr>
        <w:rPr/>
      </w:pPr>
      <w:r w:rsidDel="00000000" w:rsidR="00000000" w:rsidRPr="00000000">
        <w:rPr>
          <w:rtl w:val="0"/>
        </w:rPr>
        <w:t xml:space="preserve">    container_name: pgadmin</w:t>
      </w:r>
    </w:p>
    <w:p w:rsidR="00000000" w:rsidDel="00000000" w:rsidP="00000000" w:rsidRDefault="00000000" w:rsidRPr="00000000" w14:paraId="0000038D">
      <w:pPr>
        <w:rPr/>
      </w:pPr>
      <w:r w:rsidDel="00000000" w:rsidR="00000000" w:rsidRPr="00000000">
        <w:rPr>
          <w:rtl w:val="0"/>
        </w:rPr>
        <w:t xml:space="preserve">    user: "${UID}:${GID}"</w:t>
      </w:r>
    </w:p>
    <w:p w:rsidR="00000000" w:rsidDel="00000000" w:rsidP="00000000" w:rsidRDefault="00000000" w:rsidRPr="00000000" w14:paraId="0000038E">
      <w:pPr>
        <w:rPr/>
      </w:pPr>
      <w:r w:rsidDel="00000000" w:rsidR="00000000" w:rsidRPr="00000000">
        <w:rPr>
          <w:rtl w:val="0"/>
        </w:rPr>
        <w:t xml:space="preserve">    environment:</w:t>
      </w:r>
    </w:p>
    <w:p w:rsidR="00000000" w:rsidDel="00000000" w:rsidP="00000000" w:rsidRDefault="00000000" w:rsidRPr="00000000" w14:paraId="0000038F">
      <w:pPr>
        <w:rPr/>
      </w:pPr>
      <w:r w:rsidDel="00000000" w:rsidR="00000000" w:rsidRPr="00000000">
        <w:rPr>
          <w:rtl w:val="0"/>
        </w:rPr>
        <w:t xml:space="preserve">      - PGADMIN_DEFAULT_EMAIL=email@some-site.com</w:t>
      </w:r>
    </w:p>
    <w:p w:rsidR="00000000" w:rsidDel="00000000" w:rsidP="00000000" w:rsidRDefault="00000000" w:rsidRPr="00000000" w14:paraId="00000390">
      <w:pPr>
        <w:rPr/>
      </w:pPr>
      <w:r w:rsidDel="00000000" w:rsidR="00000000" w:rsidRPr="00000000">
        <w:rPr>
          <w:rtl w:val="0"/>
        </w:rPr>
        <w:t xml:space="preserve">      - PGADMIN_DEFAULT_PASSWORD=pgadmin</w:t>
      </w:r>
    </w:p>
    <w:p w:rsidR="00000000" w:rsidDel="00000000" w:rsidP="00000000" w:rsidRDefault="00000000" w:rsidRPr="00000000" w14:paraId="00000391">
      <w:pPr>
        <w:rPr/>
      </w:pPr>
      <w:r w:rsidDel="00000000" w:rsidR="00000000" w:rsidRPr="00000000">
        <w:rPr>
          <w:rtl w:val="0"/>
        </w:rPr>
        <w:t xml:space="preserve">    volumes:</w:t>
      </w:r>
    </w:p>
    <w:p w:rsidR="00000000" w:rsidDel="00000000" w:rsidP="00000000" w:rsidRDefault="00000000" w:rsidRPr="00000000" w14:paraId="00000392">
      <w:pPr>
        <w:rPr/>
      </w:pPr>
      <w:r w:rsidDel="00000000" w:rsidR="00000000" w:rsidRPr="00000000">
        <w:rPr>
          <w:rtl w:val="0"/>
        </w:rPr>
        <w:t xml:space="preserve">      - "pg-admin:/var/lib/pgadmin"</w:t>
      </w:r>
    </w:p>
    <w:p w:rsidR="00000000" w:rsidDel="00000000" w:rsidP="00000000" w:rsidRDefault="00000000" w:rsidRPr="00000000" w14:paraId="00000393">
      <w:pPr>
        <w:rPr/>
      </w:pPr>
      <w:r w:rsidDel="00000000" w:rsidR="00000000" w:rsidRPr="00000000">
        <w:rPr>
          <w:rtl w:val="0"/>
        </w:rPr>
        <w:t xml:space="preserve">    ports:</w:t>
      </w:r>
    </w:p>
    <w:p w:rsidR="00000000" w:rsidDel="00000000" w:rsidP="00000000" w:rsidRDefault="00000000" w:rsidRPr="00000000" w14:paraId="00000394">
      <w:pPr>
        <w:rPr/>
      </w:pPr>
      <w:r w:rsidDel="00000000" w:rsidR="00000000" w:rsidRPr="00000000">
        <w:rPr>
          <w:rtl w:val="0"/>
        </w:rPr>
        <w:t xml:space="preserve">      - "8080:80"</w:t>
      </w:r>
    </w:p>
    <w:p w:rsidR="00000000" w:rsidDel="00000000" w:rsidP="00000000" w:rsidRDefault="00000000" w:rsidRPr="00000000" w14:paraId="00000395">
      <w:pPr>
        <w:rPr/>
      </w:pPr>
      <w:r w:rsidDel="00000000" w:rsidR="00000000" w:rsidRPr="00000000">
        <w:rPr>
          <w:rtl w:val="0"/>
        </w:rPr>
        <w:t xml:space="preserve">    networks:</w:t>
      </w:r>
    </w:p>
    <w:p w:rsidR="00000000" w:rsidDel="00000000" w:rsidP="00000000" w:rsidRDefault="00000000" w:rsidRPr="00000000" w14:paraId="00000396">
      <w:pPr>
        <w:rPr/>
      </w:pPr>
      <w:r w:rsidDel="00000000" w:rsidR="00000000" w:rsidRPr="00000000">
        <w:rPr>
          <w:rtl w:val="0"/>
        </w:rPr>
        <w:t xml:space="preserve">      - pg-network</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networks:</w:t>
      </w:r>
    </w:p>
    <w:p w:rsidR="00000000" w:rsidDel="00000000" w:rsidP="00000000" w:rsidRDefault="00000000" w:rsidRPr="00000000" w14:paraId="00000399">
      <w:pPr>
        <w:rPr/>
      </w:pPr>
      <w:r w:rsidDel="00000000" w:rsidR="00000000" w:rsidRPr="00000000">
        <w:rPr>
          <w:rtl w:val="0"/>
        </w:rPr>
        <w:t xml:space="preserve">  pg-network:</w:t>
      </w:r>
    </w:p>
    <w:p w:rsidR="00000000" w:rsidDel="00000000" w:rsidP="00000000" w:rsidRDefault="00000000" w:rsidRPr="00000000" w14:paraId="0000039A">
      <w:pPr>
        <w:rPr/>
      </w:pPr>
      <w:r w:rsidDel="00000000" w:rsidR="00000000" w:rsidRPr="00000000">
        <w:rPr>
          <w:rtl w:val="0"/>
        </w:rPr>
        <w:t xml:space="preserve">    name: pg-network</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volumesta:</w:t>
      </w:r>
    </w:p>
    <w:p w:rsidR="00000000" w:rsidDel="00000000" w:rsidP="00000000" w:rsidRDefault="00000000" w:rsidRPr="00000000" w14:paraId="0000039D">
      <w:pPr>
        <w:rPr/>
      </w:pPr>
      <w:r w:rsidDel="00000000" w:rsidR="00000000" w:rsidRPr="00000000">
        <w:rPr>
          <w:rtl w:val="0"/>
        </w:rPr>
        <w:t xml:space="preserve">    name: ingest_pgdata</w:t>
      </w:r>
    </w:p>
    <w:p w:rsidR="00000000" w:rsidDel="00000000" w:rsidP="00000000" w:rsidRDefault="00000000" w:rsidRPr="00000000" w14:paraId="0000039E">
      <w:pPr>
        <w:rPr/>
      </w:pPr>
      <w:r w:rsidDel="00000000" w:rsidR="00000000" w:rsidRPr="00000000">
        <w:rPr>
          <w:rtl w:val="0"/>
        </w:rPr>
        <w:t xml:space="preserve">  pg-admin:</w:t>
      </w:r>
    </w:p>
    <w:p w:rsidR="00000000" w:rsidDel="00000000" w:rsidP="00000000" w:rsidRDefault="00000000" w:rsidRPr="00000000" w14:paraId="0000039F">
      <w:pPr>
        <w:rPr/>
      </w:pPr>
      <w:r w:rsidDel="00000000" w:rsidR="00000000" w:rsidRPr="00000000">
        <w:rPr>
          <w:rtl w:val="0"/>
        </w:rPr>
        <w:t xml:space="preserve">    name: ingest_pgadmin:</w:t>
      </w:r>
    </w:p>
    <w:p w:rsidR="00000000" w:rsidDel="00000000" w:rsidP="00000000" w:rsidRDefault="00000000" w:rsidRPr="00000000" w14:paraId="000003A0">
      <w:pPr>
        <w:rPr/>
      </w:pPr>
      <w:r w:rsidDel="00000000" w:rsidR="00000000" w:rsidRPr="00000000">
        <w:rPr>
          <w:rtl w:val="0"/>
        </w:rPr>
        <w:t xml:space="preserve">  pg-da</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rPr/>
      </w:pPr>
      <w:bookmarkStart w:colFirst="0" w:colLast="0" w:name="_errz0yfrfr48" w:id="111"/>
      <w:bookmarkEnd w:id="111"/>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Cause:</w:t>
      </w:r>
    </w:p>
    <w:p w:rsidR="00000000" w:rsidDel="00000000" w:rsidP="00000000" w:rsidRDefault="00000000" w:rsidRPr="00000000" w14:paraId="000003A4">
      <w:pPr>
        <w:rPr/>
      </w:pPr>
      <w:r w:rsidDel="00000000" w:rsidR="00000000" w:rsidRPr="00000000">
        <w:rPr>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A5">
      <w:pPr>
        <w:rPr/>
      </w:pPr>
      <w:r w:rsidDel="00000000" w:rsidR="00000000" w:rsidRPr="00000000">
        <w:rPr>
          <w:rtl w:val="0"/>
        </w:rPr>
        <w:t xml:space="preserve">Solution </w:t>
      </w:r>
    </w:p>
    <w:p w:rsidR="00000000" w:rsidDel="00000000" w:rsidP="00000000" w:rsidRDefault="00000000" w:rsidRPr="00000000" w14:paraId="000003A6">
      <w:pPr>
        <w:numPr>
          <w:ilvl w:val="0"/>
          <w:numId w:val="85"/>
        </w:numPr>
        <w:ind w:left="720" w:hanging="360"/>
      </w:pPr>
      <w:r w:rsidDel="00000000" w:rsidR="00000000" w:rsidRPr="00000000">
        <w:rPr>
          <w:rtl w:val="0"/>
        </w:rPr>
        <w:t xml:space="preserve">for updating Windows terminal which worked for me:</w:t>
      </w:r>
    </w:p>
    <w:p w:rsidR="00000000" w:rsidDel="00000000" w:rsidP="00000000" w:rsidRDefault="00000000" w:rsidRPr="00000000" w14:paraId="000003A7">
      <w:pPr>
        <w:numPr>
          <w:ilvl w:val="0"/>
          <w:numId w:val="76"/>
        </w:numPr>
        <w:ind w:left="720" w:hanging="360"/>
      </w:pPr>
      <w:r w:rsidDel="00000000" w:rsidR="00000000" w:rsidRPr="00000000">
        <w:rPr>
          <w:rtl w:val="0"/>
        </w:rPr>
        <w:t xml:space="preserve">Go to Microsoft Store.</w:t>
      </w:r>
    </w:p>
    <w:p w:rsidR="00000000" w:rsidDel="00000000" w:rsidP="00000000" w:rsidRDefault="00000000" w:rsidRPr="00000000" w14:paraId="000003A8">
      <w:pPr>
        <w:numPr>
          <w:ilvl w:val="0"/>
          <w:numId w:val="76"/>
        </w:numPr>
        <w:ind w:left="720" w:hanging="360"/>
      </w:pPr>
      <w:r w:rsidDel="00000000" w:rsidR="00000000" w:rsidRPr="00000000">
        <w:rPr>
          <w:rtl w:val="0"/>
        </w:rPr>
        <w:t xml:space="preserve">Go to the library of apps installed in your system. </w:t>
      </w:r>
    </w:p>
    <w:p w:rsidR="00000000" w:rsidDel="00000000" w:rsidP="00000000" w:rsidRDefault="00000000" w:rsidRPr="00000000" w14:paraId="000003A9">
      <w:pPr>
        <w:numPr>
          <w:ilvl w:val="0"/>
          <w:numId w:val="76"/>
        </w:numPr>
        <w:ind w:left="720" w:hanging="360"/>
      </w:pPr>
      <w:r w:rsidDel="00000000" w:rsidR="00000000" w:rsidRPr="00000000">
        <w:rPr>
          <w:rtl w:val="0"/>
        </w:rPr>
        <w:t xml:space="preserve">Search for Windows terminal.</w:t>
      </w:r>
    </w:p>
    <w:p w:rsidR="00000000" w:rsidDel="00000000" w:rsidP="00000000" w:rsidRDefault="00000000" w:rsidRPr="00000000" w14:paraId="000003AA">
      <w:pPr>
        <w:numPr>
          <w:ilvl w:val="0"/>
          <w:numId w:val="76"/>
        </w:numPr>
        <w:ind w:left="720" w:hanging="360"/>
      </w:pPr>
      <w:r w:rsidDel="00000000" w:rsidR="00000000" w:rsidRPr="00000000">
        <w:rPr>
          <w:rtl w:val="0"/>
        </w:rPr>
        <w:t xml:space="preserve">Update the app and restart your system to  see the changes.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numPr>
          <w:ilvl w:val="0"/>
          <w:numId w:val="21"/>
        </w:numPr>
        <w:ind w:left="720" w:hanging="360"/>
      </w:pPr>
      <w:r w:rsidDel="00000000" w:rsidR="00000000" w:rsidRPr="00000000">
        <w:rPr>
          <w:rtl w:val="0"/>
        </w:rPr>
        <w:t xml:space="preserve">For updating the Windows security updates:</w:t>
      </w:r>
    </w:p>
    <w:p w:rsidR="00000000" w:rsidDel="00000000" w:rsidP="00000000" w:rsidRDefault="00000000" w:rsidRPr="00000000" w14:paraId="000003AD">
      <w:pPr>
        <w:numPr>
          <w:ilvl w:val="0"/>
          <w:numId w:val="94"/>
        </w:numPr>
        <w:ind w:left="720" w:hanging="360"/>
      </w:pPr>
      <w:r w:rsidDel="00000000" w:rsidR="00000000" w:rsidRPr="00000000">
        <w:rPr>
          <w:rtl w:val="0"/>
        </w:rPr>
        <w:t xml:space="preserve">Go to Windows updates and check if there are any pending updates from Windows, especially security updates.</w:t>
      </w:r>
    </w:p>
    <w:p w:rsidR="00000000" w:rsidDel="00000000" w:rsidP="00000000" w:rsidRDefault="00000000" w:rsidRPr="00000000" w14:paraId="000003AE">
      <w:pPr>
        <w:numPr>
          <w:ilvl w:val="0"/>
          <w:numId w:val="94"/>
        </w:numPr>
        <w:ind w:left="720" w:hanging="360"/>
      </w:pPr>
      <w:r w:rsidDel="00000000" w:rsidR="00000000" w:rsidRPr="00000000">
        <w:rPr>
          <w:rtl w:val="0"/>
        </w:rPr>
        <w:t xml:space="preserve">Do restart your system once the updates are downloaded and installed successfully.unexpectedly</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2"/>
        <w:spacing w:after="200" w:lineRule="auto"/>
        <w:rPr>
          <w:sz w:val="34"/>
          <w:szCs w:val="34"/>
        </w:rPr>
      </w:pPr>
      <w:bookmarkStart w:colFirst="0" w:colLast="0" w:name="_cexcc7feeztz" w:id="112"/>
      <w:bookmarkEnd w:id="112"/>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28"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Up restarting the same issue appears. Happens out of the blue on windows.</w:t>
      </w:r>
    </w:p>
    <w:p w:rsidR="00000000" w:rsidDel="00000000" w:rsidP="00000000" w:rsidRDefault="00000000" w:rsidRPr="00000000" w14:paraId="000003B3">
      <w:pPr>
        <w:rPr/>
      </w:pPr>
      <w:r w:rsidDel="00000000" w:rsidR="00000000" w:rsidRPr="00000000">
        <w:rPr>
          <w:rtl w:val="0"/>
        </w:rPr>
        <w:t xml:space="preserve">Solution 1: Fixing DNS Issue (credit: </w:t>
      </w:r>
      <w:hyperlink r:id="rId107">
        <w:r w:rsidDel="00000000" w:rsidR="00000000" w:rsidRPr="00000000">
          <w:rPr>
            <w:u w:val="single"/>
            <w:rtl w:val="0"/>
          </w:rPr>
          <w:t xml:space="preserve">reddit</w:t>
        </w:r>
      </w:hyperlink>
      <w:r w:rsidDel="00000000" w:rsidR="00000000" w:rsidRPr="00000000">
        <w:rPr>
          <w:rtl w:val="0"/>
        </w:rPr>
        <w:t xml:space="preserve">) this worked for me personally</w:t>
      </w:r>
    </w:p>
    <w:p w:rsidR="00000000" w:rsidDel="00000000" w:rsidP="00000000" w:rsidRDefault="00000000" w:rsidRPr="00000000" w14:paraId="000003B4">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3B5">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3B6">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3B7">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ffffff" w:val="clear"/>
        <w:spacing w:after="240" w:lineRule="auto"/>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BD">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3"/>
      <w:bookmarkEnd w:id="113"/>
      <w:r w:rsidDel="00000000" w:rsidR="00000000" w:rsidRPr="00000000">
        <w:rPr>
          <w:rtl w:val="0"/>
        </w:rPr>
        <w:t xml:space="preserve">WSL - Permissions too open at Windows</w:t>
      </w:r>
    </w:p>
    <w:p w:rsidR="00000000" w:rsidDel="00000000" w:rsidP="00000000" w:rsidRDefault="00000000" w:rsidRPr="00000000" w14:paraId="000003BE">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3C0">
      <w:pPr>
        <w:rPr/>
      </w:pPr>
      <w:r w:rsidDel="00000000" w:rsidR="00000000" w:rsidRPr="00000000">
        <w:rPr>
          <w:rtl w:val="0"/>
        </w:rPr>
        <w:t xml:space="preserve">You can try to use sudo before the command</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3C2">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3C3">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C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6">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3C7">
      <w:pPr>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3C9">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4"/>
      <w:bookmarkEnd w:id="114"/>
      <w:r w:rsidDel="00000000" w:rsidR="00000000" w:rsidRPr="00000000">
        <w:rPr>
          <w:rtl w:val="0"/>
        </w:rPr>
        <w:t xml:space="preserve">WSL - Could not resolve host name</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CB">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C">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3C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3C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3D0">
      <w:pPr>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D2">
      <w:pPr>
        <w:pStyle w:val="Heading2"/>
        <w:spacing w:after="200" w:lineRule="auto"/>
        <w:rPr>
          <w:sz w:val="34"/>
          <w:szCs w:val="34"/>
        </w:rPr>
      </w:pPr>
      <w:bookmarkStart w:colFirst="0" w:colLast="0" w:name="_razodt4ivtoj" w:id="115"/>
      <w:bookmarkEnd w:id="115"/>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D3">
      <w:pPr>
        <w:rPr/>
      </w:pPr>
      <w:r w:rsidDel="00000000" w:rsidR="00000000" w:rsidRPr="00000000">
        <w:rPr>
          <w:rtl w:val="0"/>
        </w:rPr>
        <w:t xml:space="preserve">Change TO Socket</w:t>
      </w:r>
    </w:p>
    <w:p w:rsidR="00000000" w:rsidDel="00000000" w:rsidP="00000000" w:rsidRDefault="00000000" w:rsidRPr="00000000" w14:paraId="000003D4">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D5">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w:t>
      </w:r>
      <w:r w:rsidDel="00000000" w:rsidR="00000000" w:rsidRPr="00000000">
        <w:rPr>
          <w:rFonts w:ascii="Roboto Mono" w:cs="Roboto Mono" w:eastAsia="Roboto Mono" w:hAnsi="Roboto Mono"/>
          <w:highlight w:val="yellow"/>
          <w:rtl w:val="0"/>
        </w:rPr>
        <w:t xml:space="preserve">127.0.0.1 </w:t>
      </w:r>
      <w:r w:rsidDel="00000000" w:rsidR="00000000" w:rsidRPr="00000000">
        <w:rPr>
          <w:rFonts w:ascii="Roboto Mono" w:cs="Roboto Mono" w:eastAsia="Roboto Mono" w:hAnsi="Roboto Mono"/>
          <w:shd w:fill="f3f3f3" w:val="clear"/>
          <w:rtl w:val="0"/>
        </w:rPr>
        <w:t xml:space="preserve">-p 5432 -u root -d ny_taxi</w:t>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spacing w:after="200" w:lineRule="auto"/>
        <w:rPr>
          <w:sz w:val="34"/>
          <w:szCs w:val="34"/>
        </w:rPr>
      </w:pPr>
      <w:bookmarkStart w:colFirst="0" w:colLast="0" w:name="_75w5dh89jt3c" w:id="116"/>
      <w:bookmarkEnd w:id="116"/>
      <w:r w:rsidDel="00000000" w:rsidR="00000000" w:rsidRPr="00000000">
        <w:rPr>
          <w:sz w:val="34"/>
          <w:szCs w:val="34"/>
          <w:rtl w:val="0"/>
        </w:rPr>
        <w:t xml:space="preserve">PGCLI - should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3DA">
      <w:pPr>
        <w:rPr/>
      </w:pPr>
      <w:r w:rsidDel="00000000" w:rsidR="00000000" w:rsidRPr="00000000">
        <w:rPr>
          <w:rtl w:val="0"/>
        </w:rPr>
        <w:t xml:space="preserve">In this section of the course, the 5432 port of pgsql is mapped to your computer’s 5432 port. Which means you can access the postgres database via </w:t>
      </w:r>
      <w:r w:rsidDel="00000000" w:rsidR="00000000" w:rsidRPr="00000000">
        <w:rPr>
          <w:rtl w:val="0"/>
        </w:rPr>
        <w:t xml:space="preserve">pgcli</w:t>
      </w:r>
      <w:r w:rsidDel="00000000" w:rsidR="00000000" w:rsidRPr="00000000">
        <w:rPr>
          <w:rtl w:val="0"/>
        </w:rPr>
        <w:t xml:space="preserve"> directly from your computer.</w:t>
      </w:r>
    </w:p>
    <w:p w:rsidR="00000000" w:rsidDel="00000000" w:rsidP="00000000" w:rsidRDefault="00000000" w:rsidRPr="00000000" w14:paraId="000003DB">
      <w:pPr>
        <w:rPr/>
      </w:pPr>
      <w:r w:rsidDel="00000000" w:rsidR="00000000" w:rsidRPr="00000000">
        <w:rPr>
          <w:rtl w:val="0"/>
        </w:rPr>
        <w:t xml:space="preserve">So No, you don’t need to run it inside another container. Your local system will do.</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2"/>
        <w:spacing w:after="200" w:lineRule="auto"/>
        <w:rPr>
          <w:sz w:val="24"/>
          <w:szCs w:val="24"/>
        </w:rPr>
      </w:pPr>
      <w:bookmarkStart w:colFirst="0" w:colLast="0" w:name="_9stfuovsckt0" w:id="117"/>
      <w:bookmarkEnd w:id="117"/>
      <w:r w:rsidDel="00000000" w:rsidR="00000000" w:rsidRPr="00000000">
        <w:rPr>
          <w:sz w:val="34"/>
          <w:szCs w:val="34"/>
          <w:rtl w:val="0"/>
        </w:rPr>
        <w:t xml:space="preserve">PGCLI - FATAL: password authentication failed for user "root" (You already have Postgres)</w:t>
      </w:r>
      <w:r w:rsidDel="00000000" w:rsidR="00000000" w:rsidRPr="00000000">
        <w:rPr>
          <w:rtl w:val="0"/>
        </w:rPr>
      </w:r>
    </w:p>
    <w:p w:rsidR="00000000" w:rsidDel="00000000" w:rsidP="00000000" w:rsidRDefault="00000000" w:rsidRPr="00000000" w14:paraId="000003DE">
      <w:pPr>
        <w:rPr>
          <w:b w:val="1"/>
          <w:highlight w:val="white"/>
        </w:rPr>
      </w:pPr>
      <w:r w:rsidDel="00000000" w:rsidR="00000000" w:rsidRPr="00000000">
        <w:rPr>
          <w:rtl w:val="0"/>
        </w:rPr>
        <w:t xml:space="preserve">For a more visual and detailed explanation, feel free to check the video </w:t>
      </w:r>
      <w:hyperlink r:id="rId108">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If you want to debug: the following can help (on a MacOS)</w:t>
        <w:br w:type="textWrapping"/>
      </w:r>
    </w:p>
    <w:p w:rsidR="00000000" w:rsidDel="00000000" w:rsidP="00000000" w:rsidRDefault="00000000" w:rsidRPr="00000000" w14:paraId="000003E0">
      <w:pPr>
        <w:rPr>
          <w:b w:val="1"/>
        </w:rPr>
      </w:pPr>
      <w:r w:rsidDel="00000000" w:rsidR="00000000" w:rsidRPr="00000000">
        <w:rPr>
          <w:b w:val="1"/>
          <w:rtl w:val="0"/>
        </w:rPr>
        <w:t xml:space="preserve">To find out if something is blocking your port </w:t>
      </w:r>
      <w:r w:rsidDel="00000000" w:rsidR="00000000" w:rsidRPr="00000000">
        <w:rPr>
          <w:rtl w:val="0"/>
        </w:rPr>
        <w:t xml:space="preserve">(on a MacOS)</w:t>
      </w:r>
      <w:r w:rsidDel="00000000" w:rsidR="00000000" w:rsidRPr="00000000">
        <w:rPr>
          <w:b w:val="1"/>
          <w:rtl w:val="0"/>
        </w:rPr>
        <w:t xml:space="preserve">: </w:t>
      </w:r>
    </w:p>
    <w:p w:rsidR="00000000" w:rsidDel="00000000" w:rsidP="00000000" w:rsidRDefault="00000000" w:rsidRPr="00000000" w14:paraId="000003E1">
      <w:pPr>
        <w:numPr>
          <w:ilvl w:val="0"/>
          <w:numId w:val="93"/>
        </w:numPr>
        <w:ind w:left="720" w:hanging="360"/>
      </w:pPr>
      <w:r w:rsidDel="00000000" w:rsidR="00000000" w:rsidRPr="00000000">
        <w:rPr>
          <w:rtl w:val="0"/>
        </w:rPr>
        <w:t xml:space="preserve">You can use the </w:t>
      </w:r>
      <w:r w:rsidDel="00000000" w:rsidR="00000000" w:rsidRPr="00000000">
        <w:rPr>
          <w:rFonts w:ascii="Consolas" w:cs="Consolas" w:eastAsia="Consolas" w:hAnsi="Consolas"/>
          <w:rtl w:val="0"/>
        </w:rPr>
        <w:t xml:space="preserve">lsof</w:t>
      </w:r>
      <w:r w:rsidDel="00000000" w:rsidR="00000000" w:rsidRPr="00000000">
        <w:rPr>
          <w:rtl w:val="0"/>
        </w:rPr>
        <w:t xml:space="preserve"> command to find out which application is using a specific port on your local machine. </w:t>
      </w:r>
      <w:r w:rsidDel="00000000" w:rsidR="00000000" w:rsidRPr="00000000">
        <w:rPr>
          <w:rFonts w:ascii="Roboto Mono" w:cs="Roboto Mono" w:eastAsia="Roboto Mono" w:hAnsi="Roboto Mono"/>
          <w:shd w:fill="f3f3f3" w:val="clear"/>
          <w:rtl w:val="0"/>
        </w:rPr>
        <w:t xml:space="preserve">`lsof -i :5432`wi</w:t>
      </w:r>
    </w:p>
    <w:p w:rsidR="00000000" w:rsidDel="00000000" w:rsidP="00000000" w:rsidRDefault="00000000" w:rsidRPr="00000000" w14:paraId="000003E2">
      <w:pPr>
        <w:numPr>
          <w:ilvl w:val="0"/>
          <w:numId w:val="93"/>
        </w:numPr>
        <w:ind w:left="720" w:hanging="360"/>
      </w:pPr>
      <w:r w:rsidDel="00000000" w:rsidR="00000000" w:rsidRPr="00000000">
        <w:rPr>
          <w:rtl w:val="0"/>
        </w:rPr>
        <w:t xml:space="preserve">Or list the running postgres services on your local machine with </w:t>
      </w:r>
      <w:r w:rsidDel="00000000" w:rsidR="00000000" w:rsidRPr="00000000">
        <w:rPr>
          <w:rtl w:val="0"/>
        </w:rPr>
        <w:t xml:space="preserve">launchctl</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 </w:t>
        <w:br w:type="textWrapping"/>
      </w:r>
      <w:r w:rsidDel="00000000" w:rsidR="00000000" w:rsidRPr="00000000">
        <w:rPr>
          <w:b w:val="1"/>
          <w:rtl w:val="0"/>
        </w:rPr>
        <w:t xml:space="preserve">To unload the running service on your local machine</w:t>
      </w:r>
      <w:r w:rsidDel="00000000" w:rsidR="00000000" w:rsidRPr="00000000">
        <w:rPr>
          <w:rtl w:val="0"/>
        </w:rPr>
        <w:t xml:space="preserve"> (on a MacOS):</w:t>
      </w:r>
    </w:p>
    <w:p w:rsidR="00000000" w:rsidDel="00000000" w:rsidP="00000000" w:rsidRDefault="00000000" w:rsidRPr="00000000" w14:paraId="000003E4">
      <w:pPr>
        <w:numPr>
          <w:ilvl w:val="0"/>
          <w:numId w:val="60"/>
        </w:numPr>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5">
      <w:pPr>
        <w:numPr>
          <w:ilvl w:val="0"/>
          <w:numId w:val="60"/>
        </w:numPr>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E6">
      <w:pPr>
        <w:rPr>
          <w:rFonts w:ascii="Roboto" w:cs="Roboto" w:eastAsia="Roboto" w:hAnsi="Roboto"/>
          <w:shd w:fill="cccccc" w:val="clear"/>
        </w:rPr>
      </w:pPr>
      <w:r w:rsidDel="00000000" w:rsidR="00000000" w:rsidRPr="00000000">
        <w:rPr>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3E9">
      <w:pPr>
        <w:rPr/>
      </w:pPr>
      <w:r w:rsidDel="00000000" w:rsidR="00000000" w:rsidRPr="00000000">
        <w:rPr>
          <w:rtl w:val="0"/>
        </w:rPr>
        <w:t xml:space="preserve">I get this error</w:t>
      </w:r>
    </w:p>
    <w:p w:rsidR="00000000" w:rsidDel="00000000" w:rsidP="00000000" w:rsidRDefault="00000000" w:rsidRPr="00000000" w14:paraId="000003EA">
      <w:pPr>
        <w:spacing w:after="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E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E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Traceback (most recent call last):</w:t>
      </w:r>
    </w:p>
    <w:p w:rsidR="00000000" w:rsidDel="00000000" w:rsidP="00000000" w:rsidRDefault="00000000" w:rsidRPr="00000000" w14:paraId="000003E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"/opt/anaconda3/bin/pgcli", line 8, in &lt;module&gt;</w:t>
      </w:r>
    </w:p>
    <w:p w:rsidR="00000000" w:rsidDel="00000000" w:rsidP="00000000" w:rsidRDefault="00000000" w:rsidRPr="00000000" w14:paraId="000003E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sys.exit(cli())</w:t>
      </w:r>
    </w:p>
    <w:p w:rsidR="00000000" w:rsidDel="00000000" w:rsidP="00000000" w:rsidRDefault="00000000" w:rsidRPr="00000000" w14:paraId="000003E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1128, in __call__</w:t>
      </w:r>
    </w:p>
    <w:p w:rsidR="00000000" w:rsidDel="00000000" w:rsidP="00000000" w:rsidRDefault="00000000" w:rsidRPr="00000000" w14:paraId="000003F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self.main(*args, **kwargs)</w:t>
      </w:r>
    </w:p>
    <w:p w:rsidR="00000000" w:rsidDel="00000000" w:rsidP="00000000" w:rsidRDefault="00000000" w:rsidRPr="00000000" w14:paraId="000003F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"/opt/anaconda3/lib/python3.9/sitYe-packages/click/core.py", line </w:t>
      </w:r>
    </w:p>
    <w:p w:rsidR="00000000" w:rsidDel="00000000" w:rsidP="00000000" w:rsidRDefault="00000000" w:rsidRPr="00000000" w14:paraId="000003F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1053, in main</w:t>
      </w:r>
    </w:p>
    <w:p w:rsidR="00000000" w:rsidDel="00000000" w:rsidP="00000000" w:rsidRDefault="00000000" w:rsidRPr="00000000" w14:paraId="000003F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rv = self.invoke(ctx)</w:t>
      </w:r>
    </w:p>
    <w:p w:rsidR="00000000" w:rsidDel="00000000" w:rsidP="00000000" w:rsidRDefault="00000000" w:rsidRPr="00000000" w14:paraId="000003F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1395, in invoke</w:t>
      </w:r>
    </w:p>
    <w:p w:rsidR="00000000" w:rsidDel="00000000" w:rsidP="00000000" w:rsidRDefault="00000000" w:rsidRPr="00000000" w14:paraId="000003F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ctx.invoke(self.callback, **ctx.params)</w:t>
      </w:r>
    </w:p>
    <w:p w:rsidR="00000000" w:rsidDel="00000000" w:rsidP="00000000" w:rsidRDefault="00000000" w:rsidRPr="00000000" w14:paraId="000003F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754, in invoke</w:t>
      </w:r>
    </w:p>
    <w:p w:rsidR="00000000" w:rsidDel="00000000" w:rsidP="00000000" w:rsidRDefault="00000000" w:rsidRPr="00000000" w14:paraId="000003F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__callback(*args, **kwargs)</w:t>
      </w:r>
    </w:p>
    <w:p w:rsidR="00000000" w:rsidDel="00000000" w:rsidP="00000000" w:rsidRDefault="00000000" w:rsidRPr="00000000" w14:paraId="000003F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"/opt/anaconda3/lib/python3.9/site-packages/pgcli/main.py", line 880, in cli</w:t>
      </w:r>
    </w:p>
    <w:p w:rsidR="00000000" w:rsidDel="00000000" w:rsidP="00000000" w:rsidRDefault="00000000" w:rsidRPr="00000000" w14:paraId="000003F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F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os.makedirs(config_dir)</w:t>
      </w:r>
    </w:p>
    <w:p w:rsidR="00000000" w:rsidDel="00000000" w:rsidP="00000000" w:rsidRDefault="00000000" w:rsidRPr="00000000" w14:paraId="000003F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"/opt/anaconda3/lib/python3.9/os.py", line 225, in makedirspython</w:t>
      </w:r>
    </w:p>
    <w:p w:rsidR="00000000" w:rsidDel="00000000" w:rsidP="00000000" w:rsidRDefault="00000000" w:rsidRPr="00000000" w14:paraId="000003FC">
      <w:pPr>
        <w:spacing w:after="0" w:lineRule="auto"/>
        <w:rPr>
          <w:sz w:val="30"/>
          <w:szCs w:val="30"/>
        </w:rPr>
      </w:pPr>
      <w:r w:rsidDel="00000000" w:rsidR="00000000" w:rsidRPr="00000000">
        <w:rPr>
          <w:rFonts w:ascii="Consolas" w:cs="Consolas" w:eastAsia="Consolas" w:hAnsi="Consolas"/>
          <w:rtl w:val="0"/>
        </w:rPr>
        <w:t xml:space="preserve">    mkdir(name, mode)PermissionError: [Errno 13] Permission denied: '/Users/</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/.config/pgcli'</w:t>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b w:val="1"/>
          <w:rtl w:val="0"/>
        </w:rPr>
        <w:t xml:space="preserve">Solution 1:</w:t>
      </w:r>
    </w:p>
    <w:p w:rsidR="00000000" w:rsidDel="00000000" w:rsidP="00000000" w:rsidRDefault="00000000" w:rsidRPr="00000000" w14:paraId="000003FF">
      <w:pPr>
        <w:rPr/>
      </w:pPr>
      <w:r w:rsidDel="00000000" w:rsidR="00000000" w:rsidRPr="00000000">
        <w:rPr>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00">
      <w:pPr>
        <w:rPr/>
      </w:pPr>
      <w:r w:rsidDel="00000000" w:rsidR="00000000" w:rsidRPr="00000000">
        <w:rPr>
          <w:rtl w:val="0"/>
        </w:rPr>
        <w:t xml:space="preserve">This can happen in the context of Docker when privileges were assigned to root and not to the user you have.</w:t>
      </w:r>
    </w:p>
    <w:p w:rsidR="00000000" w:rsidDel="00000000" w:rsidP="00000000" w:rsidRDefault="00000000" w:rsidRPr="00000000" w14:paraId="00000401">
      <w:pPr>
        <w:rPr/>
      </w:pPr>
      <w:r w:rsidDel="00000000" w:rsidR="00000000" w:rsidRPr="00000000">
        <w:rPr>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02">
      <w:pPr>
        <w:rPr>
          <w:b w:val="1"/>
        </w:rPr>
      </w:pPr>
      <w:r w:rsidDel="00000000" w:rsidR="00000000" w:rsidRPr="00000000">
        <w:rPr>
          <w:b w:val="1"/>
          <w:rtl w:val="0"/>
        </w:rPr>
        <w:t xml:space="preserve">To resolve this:</w:t>
      </w:r>
    </w:p>
    <w:p w:rsidR="00000000" w:rsidDel="00000000" w:rsidP="00000000" w:rsidRDefault="00000000" w:rsidRPr="00000000" w14:paraId="00000403">
      <w:pPr>
        <w:numPr>
          <w:ilvl w:val="0"/>
          <w:numId w:val="65"/>
        </w:numPr>
        <w:ind w:left="720" w:hanging="360"/>
      </w:pPr>
      <w:r w:rsidDel="00000000" w:rsidR="00000000" w:rsidRPr="00000000">
        <w:rPr>
          <w:b w:val="1"/>
          <w:rtl w:val="0"/>
        </w:rPr>
        <w:t xml:space="preserve">Check file permissions</w:t>
      </w:r>
      <w:r w:rsidDel="00000000" w:rsidR="00000000" w:rsidRPr="00000000">
        <w:rPr>
          <w:rtl w:val="0"/>
        </w:rPr>
        <w:t xml:space="preserve"> on the directory /some/path/.config/pgcli and ensure that your user has read/write access. You can do this with the command:</w:t>
      </w:r>
    </w:p>
    <w:p w:rsidR="00000000" w:rsidDel="00000000" w:rsidP="00000000" w:rsidRDefault="00000000" w:rsidRPr="00000000" w14:paraId="00000404">
      <w:pPr>
        <w:spacing w:after="240" w:before="240" w:lineRule="auto"/>
        <w:rPr>
          <w:highlight w:val="yellow"/>
        </w:rPr>
      </w:pPr>
      <w:r w:rsidDel="00000000" w:rsidR="00000000" w:rsidRPr="00000000">
        <w:rPr>
          <w:highlight w:val="yellow"/>
          <w:rtl w:val="0"/>
        </w:rPr>
        <w:t xml:space="preserve">ls -l /some/path/.config/pgcli</w:t>
      </w:r>
    </w:p>
    <w:p w:rsidR="00000000" w:rsidDel="00000000" w:rsidP="00000000" w:rsidRDefault="00000000" w:rsidRPr="00000000" w14:paraId="00000405">
      <w:pPr>
        <w:numPr>
          <w:ilvl w:val="0"/>
          <w:numId w:val="114"/>
        </w:numPr>
        <w:spacing w:after="240" w:before="240" w:lineRule="auto"/>
        <w:ind w:left="720" w:hanging="360"/>
      </w:pPr>
      <w:r w:rsidDel="00000000" w:rsidR="00000000" w:rsidRPr="00000000">
        <w:rPr>
          <w:b w:val="1"/>
          <w:rtl w:val="0"/>
        </w:rPr>
        <w:t xml:space="preserve">Change ownership/permissions</w:t>
      </w:r>
      <w:r w:rsidDel="00000000" w:rsidR="00000000" w:rsidRPr="00000000">
        <w:rPr>
          <w:rtl w:val="0"/>
        </w:rPr>
        <w:t xml:space="preserve"> of the file or directory so that your user has the necessary permissions. For example, to grant your user read/write permissions, use:</w:t>
      </w:r>
    </w:p>
    <w:p w:rsidR="00000000" w:rsidDel="00000000" w:rsidP="00000000" w:rsidRDefault="00000000" w:rsidRPr="00000000" w14:paraId="00000406">
      <w:pPr>
        <w:spacing w:after="240" w:before="240" w:lineRule="auto"/>
        <w:rPr>
          <w:highlight w:val="yellow"/>
        </w:rPr>
      </w:pPr>
      <w:r w:rsidDel="00000000" w:rsidR="00000000" w:rsidRPr="00000000">
        <w:rPr>
          <w:highlight w:val="yellow"/>
          <w:rtl w:val="0"/>
        </w:rPr>
        <w:t xml:space="preserve">sudo chown -R user_name /Users/user_name/.config </w:t>
      </w:r>
    </w:p>
    <w:p w:rsidR="00000000" w:rsidDel="00000000" w:rsidP="00000000" w:rsidRDefault="00000000" w:rsidRPr="00000000" w14:paraId="00000407">
      <w:pPr>
        <w:numPr>
          <w:ilvl w:val="0"/>
          <w:numId w:val="98"/>
        </w:numPr>
        <w:spacing w:after="0" w:afterAutospacing="0" w:before="240" w:lineRule="auto"/>
        <w:ind w:left="1440" w:hanging="360"/>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 stands for Super User DO</w:t>
      </w:r>
    </w:p>
    <w:p w:rsidR="00000000" w:rsidDel="00000000" w:rsidP="00000000" w:rsidRDefault="00000000" w:rsidRPr="00000000" w14:paraId="00000408">
      <w:pPr>
        <w:numPr>
          <w:ilvl w:val="0"/>
          <w:numId w:val="9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chown</w:t>
      </w:r>
      <w:r w:rsidDel="00000000" w:rsidR="00000000" w:rsidRPr="00000000">
        <w:rPr>
          <w:rtl w:val="0"/>
        </w:rPr>
        <w:t xml:space="preserve"> means change owner</w:t>
      </w:r>
    </w:p>
    <w:p w:rsidR="00000000" w:rsidDel="00000000" w:rsidP="00000000" w:rsidRDefault="00000000" w:rsidRPr="00000000" w14:paraId="00000409">
      <w:pPr>
        <w:numPr>
          <w:ilvl w:val="0"/>
          <w:numId w:val="98"/>
        </w:numPr>
        <w:spacing w:after="0" w:afterAutospacing="0" w:before="0" w:beforeAutospacing="0" w:lineRule="auto"/>
        <w:ind w:left="1440" w:hanging="360"/>
      </w:pPr>
      <w:r w:rsidDel="00000000" w:rsidR="00000000" w:rsidRPr="00000000">
        <w:rPr>
          <w:b w:val="1"/>
          <w:rtl w:val="0"/>
        </w:rPr>
        <w:t xml:space="preserve">-R</w:t>
      </w:r>
      <w:r w:rsidDel="00000000" w:rsidR="00000000" w:rsidRPr="00000000">
        <w:rPr>
          <w:rtl w:val="0"/>
        </w:rPr>
        <w:t xml:space="preserve"> is doing so recursively</w:t>
      </w:r>
    </w:p>
    <w:p w:rsidR="00000000" w:rsidDel="00000000" w:rsidP="00000000" w:rsidRDefault="00000000" w:rsidRPr="00000000" w14:paraId="0000040A">
      <w:pPr>
        <w:numPr>
          <w:ilvl w:val="0"/>
          <w:numId w:val="98"/>
        </w:numPr>
        <w:spacing w:after="240" w:before="0" w:beforeAutospacing="0" w:lineRule="auto"/>
        <w:ind w:left="1440" w:hanging="360"/>
        <w:rPr>
          <w:b w:val="1"/>
        </w:rPr>
      </w:pPr>
      <w:r w:rsidDel="00000000" w:rsidR="00000000" w:rsidRPr="00000000">
        <w:rPr>
          <w:b w:val="1"/>
          <w:rtl w:val="0"/>
        </w:rPr>
        <w:t xml:space="preserve">User_name </w:t>
      </w:r>
      <w:r w:rsidDel="00000000" w:rsidR="00000000" w:rsidRPr="00000000">
        <w:rPr>
          <w:rtl w:val="0"/>
        </w:rPr>
        <w:t xml:space="preserve">is the name you gave to your PC (e.g. </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0B">
      <w:pPr>
        <w:rPr>
          <w:b w:val="1"/>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b w:val="1"/>
          <w:rtl w:val="0"/>
        </w:rPr>
        <w:t xml:space="preserve">Solution 2:</w:t>
      </w:r>
    </w:p>
    <w:p w:rsidR="00000000" w:rsidDel="00000000" w:rsidP="00000000" w:rsidRDefault="00000000" w:rsidRPr="00000000" w14:paraId="0000040D">
      <w:pPr>
        <w:rPr/>
      </w:pPr>
      <w:r w:rsidDel="00000000" w:rsidR="00000000" w:rsidRPr="00000000">
        <w:rPr>
          <w:rtl w:val="0"/>
        </w:rPr>
        <w:t xml:space="preserve">Make sure you install </w:t>
      </w:r>
      <w:r w:rsidDel="00000000" w:rsidR="00000000" w:rsidRPr="00000000">
        <w:rPr>
          <w:rtl w:val="0"/>
        </w:rPr>
        <w:t xml:space="preserve">pgcli</w:t>
      </w:r>
      <w:r w:rsidDel="00000000" w:rsidR="00000000" w:rsidRPr="00000000">
        <w:rPr>
          <w:rtl w:val="0"/>
        </w:rPr>
        <w:t xml:space="preserve"> without sudo. </w:t>
      </w:r>
    </w:p>
    <w:p w:rsidR="00000000" w:rsidDel="00000000" w:rsidP="00000000" w:rsidRDefault="00000000" w:rsidRPr="00000000" w14:paraId="0000040E">
      <w:pPr>
        <w:rPr/>
      </w:pPr>
      <w:r w:rsidDel="00000000" w:rsidR="00000000" w:rsidRPr="00000000">
        <w:rPr>
          <w:rtl w:val="0"/>
        </w:rPr>
        <w:t xml:space="preserve">The recommended approach is to use conda/anaconda to make sure your system python is not affected. </w:t>
      </w:r>
    </w:p>
    <w:p w:rsidR="00000000" w:rsidDel="00000000" w:rsidP="00000000" w:rsidRDefault="00000000" w:rsidRPr="00000000" w14:paraId="0000040F">
      <w:pPr>
        <w:rPr/>
      </w:pPr>
      <w:r w:rsidDel="00000000" w:rsidR="00000000" w:rsidRPr="00000000">
        <w:rPr>
          <w:rtl w:val="0"/>
        </w:rPr>
        <w:t xml:space="preserve">If conda install gets stuck at "Solving environment" try these alternatives: </w:t>
      </w:r>
      <w:hyperlink r:id="rId109">
        <w:r w:rsidDel="00000000" w:rsidR="00000000" w:rsidRPr="00000000">
          <w:rPr>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12">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no pq wrapper available. </w:t>
      </w:r>
    </w:p>
    <w:p w:rsidR="00000000" w:rsidDel="00000000" w:rsidP="00000000" w:rsidRDefault="00000000" w:rsidRPr="00000000" w14:paraId="00000413">
      <w:pPr>
        <w:rPr>
          <w:rFonts w:ascii="Courier New" w:cs="Courier New" w:eastAsia="Courier New" w:hAnsi="Courier New"/>
        </w:rPr>
      </w:pPr>
      <w:r w:rsidDel="00000000" w:rsidR="00000000" w:rsidRPr="00000000">
        <w:rPr>
          <w:rFonts w:ascii="Courier New" w:cs="Courier New" w:eastAsia="Courier New" w:hAnsi="Courier New"/>
          <w:rtl w:val="0"/>
        </w:rPr>
        <w:t xml:space="preserve">Attempts made:</w:t>
      </w:r>
    </w:p>
    <w:p w:rsidR="00000000" w:rsidDel="00000000" w:rsidP="00000000" w:rsidRDefault="00000000" w:rsidRPr="00000000" w14:paraId="00000414">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\dt</w:t>
      </w:r>
    </w:p>
    <w:p w:rsidR="00000000" w:rsidDel="00000000" w:rsidP="00000000" w:rsidRDefault="00000000" w:rsidRPr="00000000" w14:paraId="00000415">
      <w:pPr>
        <w:rPr>
          <w:rFonts w:ascii="Courier New" w:cs="Courier New" w:eastAsia="Courier New" w:hAnsi="Courier New"/>
        </w:rPr>
      </w:pPr>
      <w:r w:rsidDel="00000000" w:rsidR="00000000" w:rsidRPr="00000000">
        <w:rPr>
          <w:rFonts w:ascii="Courier New" w:cs="Courier New" w:eastAsia="Courier New" w:hAnsi="Courier New"/>
          <w:rtl w:val="0"/>
        </w:rPr>
        <w:t xml:space="preserve">opg 'c' implementation: No module named 'psycopg_c' </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'binary' implementation: No module named 'psycopg_binary'</w:t>
      </w:r>
    </w:p>
    <w:p w:rsidR="00000000" w:rsidDel="00000000" w:rsidP="00000000" w:rsidRDefault="00000000" w:rsidRPr="00000000" w14:paraId="00000417">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'python' implementation: libpq library not found</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b w:val="1"/>
        </w:rPr>
      </w:pPr>
      <w:r w:rsidDel="00000000" w:rsidR="00000000" w:rsidRPr="00000000">
        <w:rPr>
          <w:b w:val="1"/>
          <w:rtl w:val="0"/>
        </w:rPr>
        <w:t xml:space="preserve">Solution: </w:t>
      </w:r>
    </w:p>
    <w:p w:rsidR="00000000" w:rsidDel="00000000" w:rsidP="00000000" w:rsidRDefault="00000000" w:rsidRPr="00000000" w14:paraId="0000041A">
      <w:pPr>
        <w:rPr>
          <w:b w:val="1"/>
        </w:rPr>
      </w:pPr>
      <w:r w:rsidDel="00000000" w:rsidR="00000000" w:rsidRPr="00000000">
        <w:rPr>
          <w:b w:val="1"/>
          <w:rtl w:val="0"/>
        </w:rPr>
        <w:t xml:space="preserve">First, make sure your Python is set to 3.9, at least.</w:t>
      </w:r>
    </w:p>
    <w:p w:rsidR="00000000" w:rsidDel="00000000" w:rsidP="00000000" w:rsidRDefault="00000000" w:rsidRPr="00000000" w14:paraId="0000041B">
      <w:pPr>
        <w:rPr/>
      </w:pPr>
      <w:r w:rsidDel="00000000" w:rsidR="00000000" w:rsidRPr="00000000">
        <w:rPr>
          <w:rtl w:val="0"/>
        </w:rPr>
        <w:t xml:space="preserve">And the reason for that is we have had cases of 'psycopg2-binary' failing to install because of an old version of Python (3.7.3). </w:t>
        <w:br w:type="textWrapping"/>
        <w:br w:type="textWrapping"/>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You can check your current python version with: </w:t>
      </w:r>
      <w:r w:rsidDel="00000000" w:rsidR="00000000" w:rsidRPr="00000000">
        <w:rPr>
          <w:rtl w:val="0"/>
        </w:rPr>
        <w:br w:type="textWrapping"/>
      </w:r>
      <w:r w:rsidDel="00000000" w:rsidR="00000000" w:rsidRPr="00000000">
        <w:rPr>
          <w:rFonts w:ascii="Roboto Mono" w:cs="Roboto Mono" w:eastAsia="Roboto Mono" w:hAnsi="Roboto Mono"/>
          <w:shd w:fill="f3f3f3" w:val="clear"/>
          <w:rtl w:val="0"/>
        </w:rPr>
        <w:t xml:space="preserve">$ python -V </w:t>
      </w:r>
      <w:r w:rsidDel="00000000" w:rsidR="00000000" w:rsidRPr="00000000">
        <w:rPr>
          <w:rtl w:val="0"/>
        </w:rPr>
        <w:t xml:space="preserve">(the V must be capital)</w:t>
      </w:r>
    </w:p>
    <w:p w:rsidR="00000000" w:rsidDel="00000000" w:rsidP="00000000" w:rsidRDefault="00000000" w:rsidRPr="00000000" w14:paraId="0000041C">
      <w:pPr>
        <w:rPr>
          <w:b w:val="1"/>
        </w:rPr>
      </w:pPr>
      <w:r w:rsidDel="00000000" w:rsidR="00000000" w:rsidRPr="00000000">
        <w:rPr>
          <w:b w:val="1"/>
          <w:rtl w:val="0"/>
        </w:rPr>
        <w:br w:type="textWrapping"/>
        <w:t xml:space="preserve">1. Based on the previous output, if you've got a 3.9, skip to Step #2</w:t>
        <w:br w:type="textWrapping"/>
        <w:t xml:space="preserve">   Otherwise better off with a new environment with 3.9</w:t>
      </w:r>
    </w:p>
    <w:p w:rsidR="00000000" w:rsidDel="00000000" w:rsidP="00000000" w:rsidRDefault="00000000" w:rsidRPr="00000000" w14:paraId="0000041D">
      <w:pPr>
        <w:rPr/>
      </w:pPr>
      <w:r w:rsidDel="00000000" w:rsidR="00000000" w:rsidRPr="00000000">
        <w:rPr>
          <w:rFonts w:ascii="Roboto Mono" w:cs="Roboto Mono" w:eastAsia="Roboto Mono" w:hAnsi="Roboto Mono"/>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1E">
      <w:pPr>
        <w:spacing w:line="240" w:lineRule="auto"/>
        <w:rPr/>
      </w:pPr>
      <w:r w:rsidDel="00000000" w:rsidR="00000000" w:rsidRPr="00000000">
        <w:rPr>
          <w:b w:val="1"/>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1F">
      <w:pPr>
        <w:spacing w:after="0" w:line="240" w:lineRule="auto"/>
        <w:rPr/>
      </w:pPr>
      <w:r w:rsidDel="00000000" w:rsidR="00000000" w:rsidRPr="00000000">
        <w:rPr>
          <w:rtl w:val="0"/>
        </w:rPr>
        <w:t xml:space="preserve">```</w:t>
      </w:r>
    </w:p>
    <w:p w:rsidR="00000000" w:rsidDel="00000000" w:rsidP="00000000" w:rsidRDefault="00000000" w:rsidRPr="00000000" w14:paraId="00000420">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psycopg2-binary</w:t>
      </w:r>
    </w:p>
    <w:p w:rsidR="00000000" w:rsidDel="00000000" w:rsidP="00000000" w:rsidRDefault="00000000" w:rsidRPr="00000000" w14:paraId="00000421">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psycopg_binary</w:t>
      </w:r>
    </w:p>
    <w:p w:rsidR="00000000" w:rsidDel="00000000" w:rsidP="00000000" w:rsidRDefault="00000000" w:rsidRPr="00000000" w14:paraId="00000422">
      <w:pPr>
        <w:spacing w:after="0" w:line="240" w:lineRule="auto"/>
        <w:rPr>
          <w:rFonts w:ascii="Roboto Mono" w:cs="Roboto Mono" w:eastAsia="Roboto Mono" w:hAnsi="Roboto Mono"/>
          <w:sz w:val="22"/>
          <w:szCs w:val="22"/>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3">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24">
      <w:pPr>
        <w:spacing w:after="0"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5">
      <w:pPr>
        <w:spacing w:after="0" w:lineRule="auto"/>
        <w:rPr>
          <w:ins w:author="Sebastien Wylleman" w:id="4" w:date="2025-07-02T07:20:11Z"/>
          <w:b w:val="1"/>
        </w:rPr>
      </w:pPr>
      <w:r w:rsidDel="00000000" w:rsidR="00000000" w:rsidRPr="00000000">
        <w:rPr>
          <w:rFonts w:ascii="Roboto Mono" w:cs="Roboto Mono" w:eastAsia="Roboto Mono" w:hAnsi="Roboto Mono"/>
          <w:sz w:val="22"/>
          <w:szCs w:val="22"/>
          <w:shd w:fill="f3f3f3" w:val="clear"/>
          <w:rtl w:val="0"/>
        </w:rPr>
        <w:t xml:space="preserve">$ </w:t>
      </w:r>
      <w:ins w:author="Sebastien Wylleman" w:id="4" w:date="2025-07-02T07:20:11Z">
        <w:r w:rsidDel="00000000" w:rsidR="00000000" w:rsidRPr="00000000">
          <w:rPr>
            <w:rtl w:val="0"/>
          </w:rPr>
        </w:r>
      </w:ins>
    </w:p>
    <w:p w:rsidR="00000000" w:rsidDel="00000000" w:rsidP="00000000" w:rsidRDefault="00000000" w:rsidRPr="00000000" w14:paraId="00000426">
      <w:pPr>
        <w:spacing w:after="0" w:lineRule="auto"/>
        <w:rPr>
          <w:del w:author="Sebastien Wylleman" w:id="4" w:date="2025-07-02T07:20:11Z"/>
          <w:b w:val="1"/>
        </w:rPr>
      </w:pPr>
      <w:r w:rsidDel="00000000" w:rsidR="00000000" w:rsidRPr="00000000">
        <w:rPr>
          <w:rFonts w:ascii="Roboto Mono" w:cs="Roboto Mono" w:eastAsia="Roboto Mono" w:hAnsi="Roboto Mono"/>
          <w:sz w:val="22"/>
          <w:szCs w:val="22"/>
          <w:shd w:fill="f3f3f3" w:val="clear"/>
          <w:rtl w:val="0"/>
        </w:rPr>
        <w:t xml:space="preserve">pip install --upgrade pgcli</w:t>
      </w:r>
      <w:del w:author="Sebastien Wylleman" w:id="4" w:date="2025-07-02T07:20:11Z">
        <w:r w:rsidDel="00000000" w:rsidR="00000000" w:rsidRPr="00000000">
          <w:rPr>
            <w:rtl w:val="0"/>
          </w:rPr>
        </w:r>
      </w:del>
    </w:p>
    <w:p w:rsidR="00000000" w:rsidDel="00000000" w:rsidP="00000000" w:rsidRDefault="00000000" w:rsidRPr="00000000" w14:paraId="00000427">
      <w:pPr>
        <w:spacing w:after="0" w:lineRule="auto"/>
        <w:rPr>
          <w:b w:val="1"/>
        </w:rPr>
      </w:pPr>
      <w:r w:rsidDel="00000000" w:rsidR="00000000" w:rsidRPr="00000000">
        <w:rPr>
          <w:b w:val="1"/>
          <w:rtl w:val="0"/>
        </w:rPr>
        <w:t xml:space="preserve">```</w:t>
      </w:r>
    </w:p>
    <w:p w:rsidR="00000000" w:rsidDel="00000000" w:rsidP="00000000" w:rsidRDefault="00000000" w:rsidRPr="00000000" w14:paraId="00000428">
      <w:pPr>
        <w:rPr>
          <w:rFonts w:ascii="Roboto Mono" w:cs="Roboto Mono" w:eastAsia="Roboto Mono" w:hAnsi="Roboto Mono"/>
          <w:sz w:val="19"/>
          <w:szCs w:val="19"/>
          <w:shd w:fill="f3f3f3" w:val="clear"/>
        </w:rPr>
      </w:pPr>
      <w:r w:rsidDel="00000000" w:rsidR="00000000" w:rsidRPr="00000000">
        <w:rPr>
          <w:b w:val="1"/>
          <w:rtl w:val="0"/>
        </w:rPr>
        <w:t xml:space="preserve">4. Finally, make sure you're also installing </w:t>
      </w:r>
      <w:r w:rsidDel="00000000" w:rsidR="00000000" w:rsidRPr="00000000">
        <w:rPr>
          <w:b w:val="1"/>
          <w:rtl w:val="0"/>
        </w:rPr>
        <w:t xml:space="preserve">pgcli</w:t>
      </w:r>
      <w:r w:rsidDel="00000000" w:rsidR="00000000" w:rsidRPr="00000000">
        <w:rPr>
          <w:b w:val="1"/>
          <w:rtl w:val="0"/>
        </w:rPr>
        <w:t xml:space="preserve">, but use conda for that:</w:t>
        <w:br w:type="textWrapping"/>
        <w:t xml:space="preserve">```</w:t>
        <w:br w:type="textWrapping"/>
      </w:r>
      <w:r w:rsidDel="00000000" w:rsidR="00000000" w:rsidRPr="00000000">
        <w:rPr>
          <w:rFonts w:ascii="Roboto Mono" w:cs="Roboto Mono" w:eastAsia="Roboto Mono" w:hAnsi="Roboto Mono"/>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29">
      <w:pPr>
        <w:rPr>
          <w:b w:val="1"/>
        </w:rPr>
      </w:pPr>
      <w:r w:rsidDel="00000000" w:rsidR="00000000" w:rsidRPr="00000000">
        <w:rPr>
          <w:b w:val="1"/>
          <w:rtl w:val="0"/>
        </w:rPr>
        <w:t xml:space="preserve">```</w:t>
      </w:r>
    </w:p>
    <w:p w:rsidR="00000000" w:rsidDel="00000000" w:rsidP="00000000" w:rsidRDefault="00000000" w:rsidRPr="00000000" w14:paraId="0000042A">
      <w:pPr>
        <w:rPr>
          <w:b w:val="1"/>
        </w:rPr>
      </w:pPr>
      <w:r w:rsidDel="00000000" w:rsidR="00000000" w:rsidRPr="00000000">
        <w:rPr>
          <w:b w:val="1"/>
          <w:rtl w:val="0"/>
        </w:rPr>
        <w:t xml:space="preserve">There, you should be good to go now!</w:t>
      </w:r>
    </w:p>
    <w:p w:rsidR="00000000" w:rsidDel="00000000" w:rsidP="00000000" w:rsidRDefault="00000000" w:rsidRPr="00000000" w14:paraId="0000042B">
      <w:pPr>
        <w:rPr>
          <w:b w:val="1"/>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Another solution:</w:t>
      </w:r>
    </w:p>
    <w:p w:rsidR="00000000" w:rsidDel="00000000" w:rsidP="00000000" w:rsidRDefault="00000000" w:rsidRPr="00000000" w14:paraId="0000042D">
      <w:pPr>
        <w:rPr>
          <w:b w:val="1"/>
        </w:rPr>
      </w:pPr>
      <w:r w:rsidDel="00000000" w:rsidR="00000000" w:rsidRPr="00000000">
        <w:rPr>
          <w:b w:val="1"/>
          <w:rtl w:val="0"/>
        </w:rPr>
        <w:t xml:space="preserve">Run this</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2"/>
        <w:spacing w:after="200" w:lineRule="auto"/>
        <w:rPr/>
      </w:pPr>
      <w:bookmarkStart w:colFirst="0" w:colLast="0" w:name="_ljzkwwmyay1b" w:id="120"/>
      <w:bookmarkEnd w:id="120"/>
      <w:r w:rsidDel="00000000" w:rsidR="00000000" w:rsidRPr="00000000">
        <w:rPr>
          <w:sz w:val="34"/>
          <w:szCs w:val="34"/>
          <w:rtl w:val="0"/>
        </w:rPr>
        <w:t xml:space="preserve">PGCLI -  stuck on password prompt</w:t>
      </w: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If your Bash prompt is stuck on the password command for postgres</w:t>
      </w:r>
    </w:p>
    <w:p w:rsidR="00000000" w:rsidDel="00000000" w:rsidP="00000000" w:rsidRDefault="00000000" w:rsidRPr="00000000" w14:paraId="00000431">
      <w:pPr>
        <w:rPr/>
      </w:pPr>
      <w:r w:rsidDel="00000000" w:rsidR="00000000" w:rsidRPr="00000000">
        <w:rPr/>
        <w:drawing>
          <wp:inline distB="114300" distT="114300" distL="114300" distR="114300">
            <wp:extent cx="5000625" cy="923153"/>
            <wp:effectExtent b="0" l="0" r="0" t="0"/>
            <wp:docPr id="27" name="image27.png"/>
            <a:graphic>
              <a:graphicData uri="http://schemas.openxmlformats.org/drawingml/2006/picture">
                <pic:pic>
                  <pic:nvPicPr>
                    <pic:cNvPr id="0" name="image27.png"/>
                    <pic:cNvPicPr preferRelativeResize="0"/>
                  </pic:nvPicPr>
                  <pic:blipFill>
                    <a:blip r:embed="rId110"/>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rFonts w:ascii="Roboto Mono" w:cs="Roboto Mono" w:eastAsia="Roboto Mono" w:hAnsi="Roboto Mono"/>
          <w:shd w:fill="f3f3f3" w:val="clear"/>
        </w:rPr>
      </w:pPr>
      <w:r w:rsidDel="00000000" w:rsidR="00000000" w:rsidRPr="00000000">
        <w:rPr>
          <w:rtl w:val="0"/>
        </w:rPr>
        <w:t xml:space="preserve">Use winpty: </w:t>
      </w:r>
      <w:r w:rsidDel="00000000" w:rsidR="00000000" w:rsidRPr="00000000">
        <w:rPr>
          <w:rtl w:val="0"/>
        </w:rPr>
      </w:r>
    </w:p>
    <w:p w:rsidR="00000000" w:rsidDel="00000000" w:rsidP="00000000" w:rsidRDefault="00000000" w:rsidRPr="00000000" w14:paraId="00000434">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3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Alternatively, try using </w:t>
      </w:r>
      <w:r w:rsidDel="00000000" w:rsidR="00000000" w:rsidRPr="00000000">
        <w:rPr>
          <w:b w:val="1"/>
          <w:rtl w:val="0"/>
        </w:rPr>
        <w:t xml:space="preserve">Windows terminal or terminal in VS code</w:t>
      </w:r>
      <w:r w:rsidDel="00000000" w:rsidR="00000000" w:rsidRPr="00000000">
        <w:rPr>
          <w:rtl w:val="0"/>
        </w:rPr>
        <w:t xml:space="preserv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39">
      <w:pPr>
        <w:rPr/>
      </w:pPr>
      <w:r w:rsidDel="00000000" w:rsidR="00000000" w:rsidRPr="00000000">
        <w:rPr>
          <w:rtl w:val="0"/>
        </w:rPr>
        <w:t xml:space="preserve">The error above was faced continually despite inputting the correct password</w:t>
      </w:r>
    </w:p>
    <w:p w:rsidR="00000000" w:rsidDel="00000000" w:rsidP="00000000" w:rsidRDefault="00000000" w:rsidRPr="00000000" w14:paraId="0000043A">
      <w:pPr>
        <w:rPr>
          <w:b w:val="1"/>
        </w:rPr>
      </w:pPr>
      <w:r w:rsidDel="00000000" w:rsidR="00000000" w:rsidRPr="00000000">
        <w:rPr>
          <w:b w:val="1"/>
          <w:rtl w:val="0"/>
        </w:rPr>
        <w:t xml:space="preserve">Solution</w:t>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pPr>
      <w:r w:rsidDel="00000000" w:rsidR="00000000" w:rsidRPr="00000000">
        <w:rPr>
          <w:b w:val="1"/>
          <w:rtl w:val="0"/>
        </w:rPr>
        <w:t xml:space="preserve">Option 1:</w:t>
      </w:r>
      <w:r w:rsidDel="00000000" w:rsidR="00000000" w:rsidRPr="00000000">
        <w:rPr>
          <w:rtl w:val="0"/>
        </w:rPr>
        <w:t xml:space="preserve"> Stop the PostgreSQL service on Windows</w:t>
      </w:r>
    </w:p>
    <w:p w:rsidR="00000000" w:rsidDel="00000000" w:rsidP="00000000" w:rsidRDefault="00000000" w:rsidRPr="00000000" w14:paraId="0000043D">
      <w:pPr>
        <w:rPr/>
      </w:pPr>
      <w:r w:rsidDel="00000000" w:rsidR="00000000" w:rsidRPr="00000000">
        <w:rPr>
          <w:b w:val="1"/>
          <w:rtl w:val="0"/>
        </w:rPr>
        <w:t xml:space="preserve">Option 2 (using WSL):</w:t>
      </w:r>
      <w:r w:rsidDel="00000000" w:rsidR="00000000" w:rsidRPr="00000000">
        <w:rPr>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3E">
      <w:pPr>
        <w:rPr/>
      </w:pPr>
      <w:r w:rsidDel="00000000" w:rsidR="00000000" w:rsidRPr="00000000">
        <w:rPr>
          <w:b w:val="1"/>
          <w:rtl w:val="0"/>
        </w:rPr>
        <w:t xml:space="preserve">Option 3</w:t>
      </w:r>
      <w:r w:rsidDel="00000000" w:rsidR="00000000" w:rsidRPr="00000000">
        <w:rPr>
          <w:rtl w:val="0"/>
        </w:rPr>
        <w:t xml:space="preserve">: Change the port of the docker container</w:t>
      </w:r>
    </w:p>
    <w:p w:rsidR="00000000" w:rsidDel="00000000" w:rsidP="00000000" w:rsidRDefault="00000000" w:rsidRPr="00000000" w14:paraId="0000043F">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0">
      <w:pPr>
        <w:spacing w:after="0" w:line="240" w:lineRule="auto"/>
        <w:rPr>
          <w:rFonts w:ascii="Roboto Mono" w:cs="Roboto Mono" w:eastAsia="Roboto Mono" w:hAnsi="Roboto Mono"/>
          <w:shd w:fill="f3f3f3" w:val="clear"/>
        </w:rPr>
      </w:pPr>
      <w:r w:rsidDel="00000000" w:rsidR="00000000" w:rsidRPr="00000000">
        <w:rPr>
          <w:b w:val="1"/>
          <w:rtl w:val="0"/>
        </w:rPr>
        <w:t xml:space="preserve">Option 4: </w:t>
      </w:r>
      <w:r w:rsidDel="00000000" w:rsidR="00000000" w:rsidRPr="00000000">
        <w:rPr>
          <w:rFonts w:ascii="Roboto Mono" w:cs="Roboto Mono" w:eastAsia="Roboto Mono" w:hAnsi="Roboto Mono"/>
          <w:shd w:fill="f3f3f3" w:val="clear"/>
          <w:rtl w:val="0"/>
        </w:rPr>
        <w:t xml:space="preserve">NEW SOLUTION: 27/01/2024</w:t>
      </w:r>
    </w:p>
    <w:p w:rsidR="00000000" w:rsidDel="00000000" w:rsidP="00000000" w:rsidRDefault="00000000" w:rsidRPr="00000000" w14:paraId="00000441">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2">
      <w:pPr>
        <w:rPr>
          <w:rFonts w:ascii="Roboto Mono" w:cs="Roboto Mono" w:eastAsia="Roboto Mono" w:hAnsi="Roboto Mono"/>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4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4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44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44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44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d:/git/data-engineering-zoomcamp/week_1/docker_sql/ny_taxi_postgres_data:/var/lib/postgresql/data \</w:t>
      </w:r>
    </w:p>
    <w:p w:rsidR="00000000" w:rsidDel="00000000" w:rsidP="00000000" w:rsidRDefault="00000000" w:rsidRPr="00000000" w14:paraId="0000044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44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44A">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 keep the database connected and you will be able to implement all the next steps of the tutorial.</w:t>
      </w:r>
    </w:p>
    <w:p w:rsidR="00000000" w:rsidDel="00000000" w:rsidP="00000000" w:rsidRDefault="00000000" w:rsidRPr="00000000" w14:paraId="0000044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D">
      <w:pPr>
        <w:spacing w:after="0" w:line="240" w:lineRule="auto"/>
        <w:rPr>
          <w:b w:val="1"/>
          <w:sz w:val="28"/>
          <w:szCs w:val="28"/>
        </w:rPr>
      </w:pPr>
      <w:r w:rsidDel="00000000" w:rsidR="00000000" w:rsidRPr="00000000">
        <w:rPr>
          <w:rFonts w:ascii="Roboto Mono" w:cs="Roboto Mono" w:eastAsia="Roboto Mono" w:hAnsi="Roboto Mono"/>
          <w:shd w:fill="f3f3f3" w:val="clear"/>
        </w:rPr>
        <w:drawing>
          <wp:inline distB="114300" distT="114300" distL="114300" distR="114300">
            <wp:extent cx="7343775" cy="381000"/>
            <wp:effectExtent b="0" l="0" r="0" t="0"/>
            <wp:docPr id="48"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sz w:val="28"/>
          <w:szCs w:val="28"/>
        </w:rPr>
      </w:pPr>
      <w:r w:rsidDel="00000000" w:rsidR="00000000" w:rsidRPr="00000000">
        <w:rPr>
          <w:rtl w:val="0"/>
        </w:rPr>
      </w:r>
    </w:p>
    <w:p w:rsidR="00000000" w:rsidDel="00000000" w:rsidP="00000000" w:rsidRDefault="00000000" w:rsidRPr="00000000" w14:paraId="0000044F">
      <w:pPr>
        <w:spacing w:after="0" w:line="240" w:lineRule="auto"/>
        <w:rPr>
          <w:b w:val="1"/>
        </w:rPr>
      </w:pPr>
      <w:r w:rsidDel="00000000" w:rsidR="00000000" w:rsidRPr="00000000">
        <w:rPr>
          <w:b w:val="1"/>
          <w:rtl w:val="0"/>
        </w:rPr>
        <w:t xml:space="preserve">Option 5: Change the Port for Docker PostgreSQL</w:t>
      </w:r>
    </w:p>
    <w:p w:rsidR="00000000" w:rsidDel="00000000" w:rsidP="00000000" w:rsidRDefault="00000000" w:rsidRPr="00000000" w14:paraId="00000450">
      <w:pPr>
        <w:spacing w:after="0" w:line="240" w:lineRule="auto"/>
        <w:rPr/>
      </w:pPr>
      <w:r w:rsidDel="00000000" w:rsidR="00000000" w:rsidRPr="00000000">
        <w:rPr>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51">
      <w:pPr>
        <w:spacing w:after="0" w:line="240" w:lineRule="auto"/>
        <w:rPr/>
      </w:pPr>
      <w:r w:rsidDel="00000000" w:rsidR="00000000" w:rsidRPr="00000000">
        <w:rPr>
          <w:rtl w:val="0"/>
        </w:rPr>
        <w:t xml:space="preserve">  -e POSTGRES_USER="root" \\</w:t>
      </w:r>
    </w:p>
    <w:p w:rsidR="00000000" w:rsidDel="00000000" w:rsidP="00000000" w:rsidRDefault="00000000" w:rsidRPr="00000000" w14:paraId="00000452">
      <w:pPr>
        <w:spacing w:after="0" w:line="240" w:lineRule="auto"/>
        <w:rPr/>
      </w:pPr>
      <w:r w:rsidDel="00000000" w:rsidR="00000000" w:rsidRPr="00000000">
        <w:rPr>
          <w:rtl w:val="0"/>
        </w:rPr>
        <w:t xml:space="preserve">  -e POSTGRES_PASSWORD="root" \\</w:t>
      </w:r>
    </w:p>
    <w:p w:rsidR="00000000" w:rsidDel="00000000" w:rsidP="00000000" w:rsidRDefault="00000000" w:rsidRPr="00000000" w14:paraId="00000453">
      <w:pPr>
        <w:spacing w:after="0" w:line="240" w:lineRule="auto"/>
        <w:rPr/>
      </w:pPr>
      <w:r w:rsidDel="00000000" w:rsidR="00000000" w:rsidRPr="00000000">
        <w:rPr>
          <w:rtl w:val="0"/>
        </w:rPr>
        <w:t xml:space="preserve">  -e POSTGRES_DB="ny_taxi" \\</w:t>
      </w:r>
    </w:p>
    <w:p w:rsidR="00000000" w:rsidDel="00000000" w:rsidP="00000000" w:rsidRDefault="00000000" w:rsidRPr="00000000" w14:paraId="00000454">
      <w:pPr>
        <w:spacing w:after="0" w:line="240" w:lineRule="auto"/>
        <w:rPr/>
      </w:pPr>
      <w:r w:rsidDel="00000000" w:rsidR="00000000" w:rsidRPr="00000000">
        <w:rPr>
          <w:rtl w:val="0"/>
        </w:rPr>
        <w:t xml:space="preserve">  -v c:/workspace/de-zoomcamp/1_intro_to_data_engineering/docker_sql/ny_taxi_postgres_data:/var/lib/postgresql/data \\</w:t>
      </w:r>
    </w:p>
    <w:p w:rsidR="00000000" w:rsidDel="00000000" w:rsidP="00000000" w:rsidRDefault="00000000" w:rsidRPr="00000000" w14:paraId="00000455">
      <w:pPr>
        <w:spacing w:after="0" w:line="240" w:lineRule="auto"/>
        <w:rPr/>
      </w:pPr>
      <w:r w:rsidDel="00000000" w:rsidR="00000000" w:rsidRPr="00000000">
        <w:rPr>
          <w:rtl w:val="0"/>
        </w:rPr>
        <w:t xml:space="preserve">  -p </w:t>
      </w:r>
      <w:r w:rsidDel="00000000" w:rsidR="00000000" w:rsidRPr="00000000">
        <w:rPr>
          <w:color w:val="188038"/>
          <w:rtl w:val="0"/>
        </w:rPr>
        <w:t xml:space="preserve">5433</w:t>
      </w:r>
      <w:r w:rsidDel="00000000" w:rsidR="00000000" w:rsidRPr="00000000">
        <w:rPr>
          <w:rtl w:val="0"/>
        </w:rPr>
        <w:t xml:space="preserve">:</w:t>
      </w:r>
      <w:r w:rsidDel="00000000" w:rsidR="00000000" w:rsidRPr="00000000">
        <w:rPr>
          <w:color w:val="1155cc"/>
          <w:rtl w:val="0"/>
        </w:rPr>
        <w:t xml:space="preserve">5432</w:t>
      </w:r>
      <w:r w:rsidDel="00000000" w:rsidR="00000000" w:rsidRPr="00000000">
        <w:rPr>
          <w:rtl w:val="0"/>
        </w:rPr>
        <w:t xml:space="preserve"> \\</w:t>
      </w:r>
    </w:p>
    <w:p w:rsidR="00000000" w:rsidDel="00000000" w:rsidP="00000000" w:rsidRDefault="00000000" w:rsidRPr="00000000" w14:paraId="00000456">
      <w:pPr>
        <w:spacing w:after="0" w:line="240" w:lineRule="auto"/>
        <w:rPr/>
      </w:pPr>
      <w:r w:rsidDel="00000000" w:rsidR="00000000" w:rsidRPr="00000000">
        <w:rPr>
          <w:rtl w:val="0"/>
        </w:rPr>
        <w:t xml:space="preserve">  Postgres:13</w:t>
      </w:r>
    </w:p>
    <w:p w:rsidR="00000000" w:rsidDel="00000000" w:rsidP="00000000" w:rsidRDefault="00000000" w:rsidRPr="00000000" w14:paraId="00000457">
      <w:pPr>
        <w:numPr>
          <w:ilvl w:val="0"/>
          <w:numId w:val="123"/>
        </w:numPr>
        <w:spacing w:after="0" w:afterAutospacing="0" w:before="240" w:line="240" w:lineRule="auto"/>
        <w:ind w:left="720" w:hanging="360"/>
        <w:rPr>
          <w:b w:val="1"/>
        </w:rPr>
      </w:pPr>
      <w:r w:rsidDel="00000000" w:rsidR="00000000" w:rsidRPr="00000000">
        <w:rPr>
          <w:rFonts w:ascii="Roboto Mono" w:cs="Roboto Mono" w:eastAsia="Roboto Mono" w:hAnsi="Roboto Mono"/>
          <w:color w:val="188038"/>
          <w:rtl w:val="0"/>
        </w:rPr>
        <w:t xml:space="preserve">5433</w:t>
      </w:r>
      <w:r w:rsidDel="00000000" w:rsidR="00000000" w:rsidRPr="00000000">
        <w:rPr>
          <w:color w:val="188038"/>
          <w:rtl w:val="0"/>
        </w:rPr>
        <w:t xml:space="preserve"> </w:t>
      </w:r>
      <w:r w:rsidDel="00000000" w:rsidR="00000000" w:rsidRPr="00000000">
        <w:rPr>
          <w:rtl w:val="0"/>
        </w:rPr>
        <w:t xml:space="preserve">refers to the port on the </w:t>
      </w:r>
      <w:r w:rsidDel="00000000" w:rsidR="00000000" w:rsidRPr="00000000">
        <w:rPr>
          <w:shd w:fill="188038" w:val="clear"/>
          <w:rtl w:val="0"/>
        </w:rPr>
        <w:t xml:space="preserve">host machine</w:t>
      </w:r>
      <w:r w:rsidDel="00000000" w:rsidR="00000000" w:rsidRPr="00000000">
        <w:rPr>
          <w:rtl w:val="0"/>
        </w:rPr>
        <w:t xml:space="preserve">.</w:t>
      </w:r>
    </w:p>
    <w:p w:rsidR="00000000" w:rsidDel="00000000" w:rsidP="00000000" w:rsidRDefault="00000000" w:rsidRPr="00000000" w14:paraId="00000458">
      <w:pPr>
        <w:numPr>
          <w:ilvl w:val="0"/>
          <w:numId w:val="123"/>
        </w:numPr>
        <w:spacing w:after="240" w:before="0" w:beforeAutospacing="0" w:line="240" w:lineRule="auto"/>
        <w:ind w:left="720" w:hanging="360"/>
        <w:rPr>
          <w:b w:val="1"/>
        </w:rPr>
      </w:pPr>
      <w:r w:rsidDel="00000000" w:rsidR="00000000" w:rsidRPr="00000000">
        <w:rPr>
          <w:rFonts w:ascii="Roboto Mono" w:cs="Roboto Mono" w:eastAsia="Roboto Mono" w:hAnsi="Roboto Mono"/>
          <w:color w:val="1155cc"/>
          <w:rtl w:val="0"/>
        </w:rPr>
        <w:t xml:space="preserve">5432</w:t>
      </w:r>
      <w:r w:rsidDel="00000000" w:rsidR="00000000" w:rsidRPr="00000000">
        <w:rPr>
          <w:color w:val="1155cc"/>
          <w:rtl w:val="0"/>
        </w:rPr>
        <w:t xml:space="preserve"> </w:t>
      </w:r>
      <w:r w:rsidDel="00000000" w:rsidR="00000000" w:rsidRPr="00000000">
        <w:rPr>
          <w:rtl w:val="0"/>
        </w:rPr>
        <w:t xml:space="preserve">refers to the port inside the </w:t>
      </w:r>
      <w:r w:rsidDel="00000000" w:rsidR="00000000" w:rsidRPr="00000000">
        <w:rPr>
          <w:color w:val="1155cc"/>
          <w:rtl w:val="0"/>
        </w:rPr>
        <w:t xml:space="preserve">Docker Postgres container</w:t>
      </w:r>
      <w:r w:rsidDel="00000000" w:rsidR="00000000" w:rsidRPr="00000000">
        <w:rPr>
          <w:rtl w:val="0"/>
        </w:rPr>
        <w:t xml:space="preserve">.</w:t>
      </w:r>
    </w:p>
    <w:p w:rsidR="00000000" w:rsidDel="00000000" w:rsidP="00000000" w:rsidRDefault="00000000" w:rsidRPr="00000000" w14:paraId="00000459">
      <w:pPr>
        <w:rPr>
          <w:b w:val="1"/>
          <w:sz w:val="28"/>
          <w:szCs w:val="28"/>
        </w:rPr>
      </w:pPr>
      <w:r w:rsidDel="00000000" w:rsidR="00000000" w:rsidRPr="00000000">
        <w:rPr>
          <w:rtl w:val="0"/>
        </w:rPr>
      </w:r>
    </w:p>
    <w:p w:rsidR="00000000" w:rsidDel="00000000" w:rsidP="00000000" w:rsidRDefault="00000000" w:rsidRPr="00000000" w14:paraId="0000045A">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5B">
      <w:pPr>
        <w:rPr/>
      </w:pPr>
      <w:r w:rsidDel="00000000" w:rsidR="00000000" w:rsidRPr="00000000">
        <w:rPr>
          <w:rtl w:val="0"/>
        </w:rPr>
        <w:t xml:space="preserve">Problem: If you have already installed </w:t>
      </w:r>
      <w:r w:rsidDel="00000000" w:rsidR="00000000" w:rsidRPr="00000000">
        <w:rPr>
          <w:rtl w:val="0"/>
        </w:rPr>
        <w:t xml:space="preserve">pgcli</w:t>
      </w:r>
      <w:r w:rsidDel="00000000" w:rsidR="00000000" w:rsidRPr="00000000">
        <w:rPr>
          <w:rtl w:val="0"/>
        </w:rPr>
        <w:t xml:space="preserve"> but bash doesn't recognize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5C">
      <w:pPr>
        <w:numPr>
          <w:ilvl w:val="0"/>
          <w:numId w:val="44"/>
        </w:numPr>
        <w:ind w:left="720" w:hanging="360"/>
      </w:pPr>
      <w:r w:rsidDel="00000000" w:rsidR="00000000" w:rsidRPr="00000000">
        <w:rPr>
          <w:rtl w:val="0"/>
        </w:rPr>
        <w:t xml:space="preserve">On Git bash: bash: </w:t>
      </w:r>
      <w:r w:rsidDel="00000000" w:rsidR="00000000" w:rsidRPr="00000000">
        <w:rPr>
          <w:rtl w:val="0"/>
        </w:rPr>
        <w:t xml:space="preserve">pgcli</w:t>
      </w:r>
      <w:r w:rsidDel="00000000" w:rsidR="00000000" w:rsidRPr="00000000">
        <w:rPr>
          <w:rtl w:val="0"/>
        </w:rPr>
        <w:t xml:space="preserve">: command not found</w:t>
      </w:r>
    </w:p>
    <w:p w:rsidR="00000000" w:rsidDel="00000000" w:rsidP="00000000" w:rsidRDefault="00000000" w:rsidRPr="00000000" w14:paraId="0000045D">
      <w:pPr>
        <w:numPr>
          <w:ilvl w:val="0"/>
          <w:numId w:val="44"/>
        </w:numPr>
        <w:ind w:left="720" w:hanging="360"/>
      </w:pPr>
      <w:r w:rsidDel="00000000" w:rsidR="00000000" w:rsidRPr="00000000">
        <w:rPr>
          <w:rtl w:val="0"/>
        </w:rPr>
        <w:t xml:space="preserve">On Windows Terminal: </w:t>
      </w:r>
      <w:r w:rsidDel="00000000" w:rsidR="00000000" w:rsidRPr="00000000">
        <w:rPr>
          <w:rtl w:val="0"/>
        </w:rPr>
        <w:t xml:space="preserve">pgcli</w:t>
      </w:r>
      <w:r w:rsidDel="00000000" w:rsidR="00000000" w:rsidRPr="00000000">
        <w:rPr>
          <w:rtl w:val="0"/>
        </w:rPr>
        <w:t xml:space="preserve">: The term 'pgcli' is not recognized…</w:t>
      </w:r>
    </w:p>
    <w:p w:rsidR="00000000" w:rsidDel="00000000" w:rsidP="00000000" w:rsidRDefault="00000000" w:rsidRPr="00000000" w14:paraId="0000045E">
      <w:pPr>
        <w:rPr/>
      </w:pPr>
      <w:r w:rsidDel="00000000" w:rsidR="00000000" w:rsidRPr="00000000">
        <w:rPr>
          <w:rtl w:val="0"/>
        </w:rPr>
        <w:t xml:space="preserve">Solution: Try adding a Python path C:\Users\...\AppData\Roaming\Python\Python39\Scripts to Windows PATH</w:t>
      </w:r>
    </w:p>
    <w:p w:rsidR="00000000" w:rsidDel="00000000" w:rsidP="00000000" w:rsidRDefault="00000000" w:rsidRPr="00000000" w14:paraId="0000045F">
      <w:pPr>
        <w:rPr/>
      </w:pPr>
      <w:r w:rsidDel="00000000" w:rsidR="00000000" w:rsidRPr="00000000">
        <w:rPr>
          <w:rtl w:val="0"/>
        </w:rPr>
        <w:t xml:space="preserve">For details:</w:t>
      </w:r>
    </w:p>
    <w:p w:rsidR="00000000" w:rsidDel="00000000" w:rsidP="00000000" w:rsidRDefault="00000000" w:rsidRPr="00000000" w14:paraId="00000460">
      <w:pPr>
        <w:numPr>
          <w:ilvl w:val="0"/>
          <w:numId w:val="20"/>
        </w:numPr>
        <w:ind w:left="720" w:hanging="360"/>
      </w:pPr>
      <w:r w:rsidDel="00000000" w:rsidR="00000000" w:rsidRPr="00000000">
        <w:rPr>
          <w:rtl w:val="0"/>
        </w:rPr>
        <w:t xml:space="preserve">Get the location: </w:t>
      </w:r>
      <w:r w:rsidDel="00000000" w:rsidR="00000000" w:rsidRPr="00000000">
        <w:rPr>
          <w:rFonts w:ascii="Roboto Mono" w:cs="Roboto Mono" w:eastAsia="Roboto Mono" w:hAnsi="Roboto Mono"/>
          <w:shd w:fill="f3f3f3" w:val="clear"/>
          <w:rtl w:val="0"/>
        </w:rPr>
        <w:t xml:space="preserve">pip list -v</w:t>
      </w:r>
      <w:r w:rsidDel="00000000" w:rsidR="00000000" w:rsidRPr="00000000">
        <w:rPr>
          <w:rtl w:val="0"/>
        </w:rPr>
      </w:r>
    </w:p>
    <w:p w:rsidR="00000000" w:rsidDel="00000000" w:rsidP="00000000" w:rsidRDefault="00000000" w:rsidRPr="00000000" w14:paraId="00000461">
      <w:pPr>
        <w:numPr>
          <w:ilvl w:val="0"/>
          <w:numId w:val="20"/>
        </w:numPr>
        <w:ind w:left="720" w:hanging="360"/>
      </w:pPr>
      <w:r w:rsidDel="00000000" w:rsidR="00000000" w:rsidRPr="00000000">
        <w:rPr>
          <w:rtl w:val="0"/>
        </w:rPr>
        <w:t xml:space="preserve">Copy </w:t>
      </w:r>
      <w:r w:rsidDel="00000000" w:rsidR="00000000" w:rsidRPr="00000000">
        <w:rPr>
          <w:rFonts w:ascii="Roboto Mono" w:cs="Roboto Mono" w:eastAsia="Roboto Mono" w:hAnsi="Roboto Mono"/>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62">
      <w:pPr>
        <w:numPr>
          <w:ilvl w:val="0"/>
          <w:numId w:val="20"/>
        </w:numPr>
        <w:ind w:left="720" w:hanging="360"/>
      </w:pPr>
      <w:r w:rsidDel="00000000" w:rsidR="00000000" w:rsidRPr="00000000">
        <w:rPr>
          <w:rtl w:val="0"/>
        </w:rPr>
        <w:t xml:space="preserve">3. Replace site-packages with Scripts: </w:t>
      </w:r>
      <w:r w:rsidDel="00000000" w:rsidR="00000000" w:rsidRPr="00000000">
        <w:rPr>
          <w:rFonts w:ascii="Roboto Mono" w:cs="Roboto Mono" w:eastAsia="Roboto Mono" w:hAnsi="Roboto Mono"/>
          <w:shd w:fill="f3f3f3" w:val="clear"/>
          <w:rtl w:val="0"/>
        </w:rPr>
        <w:t xml:space="preserve">C:\Users\...\AppData\Roaming\Python\Python39\Scripts</w:t>
      </w:r>
    </w:p>
    <w:p w:rsidR="00000000" w:rsidDel="00000000" w:rsidP="00000000" w:rsidRDefault="00000000" w:rsidRPr="00000000" w14:paraId="00000463">
      <w:pPr>
        <w:ind w:left="720" w:firstLine="0"/>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It can also be that you have Python installed elsewhere. </w:t>
      </w:r>
    </w:p>
    <w:p w:rsidR="00000000" w:rsidDel="00000000" w:rsidP="00000000" w:rsidRDefault="00000000" w:rsidRPr="00000000" w14:paraId="00000465">
      <w:pPr>
        <w:rPr/>
      </w:pPr>
      <w:r w:rsidDel="00000000" w:rsidR="00000000" w:rsidRPr="00000000">
        <w:rPr>
          <w:rtl w:val="0"/>
        </w:rPr>
        <w:t xml:space="preserve">For me it was under </w:t>
      </w:r>
      <w:r w:rsidDel="00000000" w:rsidR="00000000" w:rsidRPr="00000000">
        <w:rPr>
          <w:rFonts w:ascii="Roboto Mono" w:cs="Roboto Mono" w:eastAsia="Roboto Mono" w:hAnsi="Roboto Mono"/>
          <w:shd w:fill="f3f3f3" w:val="clear"/>
          <w:rtl w:val="0"/>
        </w:rPr>
        <w:t xml:space="preserve">c:\python310\lib\site-packages</w:t>
      </w:r>
      <w:r w:rsidDel="00000000" w:rsidR="00000000" w:rsidRPr="00000000">
        <w:rPr>
          <w:rtl w:val="0"/>
        </w:rPr>
        <w:t xml:space="preserve"> </w:t>
      </w:r>
    </w:p>
    <w:p w:rsidR="00000000" w:rsidDel="00000000" w:rsidP="00000000" w:rsidRDefault="00000000" w:rsidRPr="00000000" w14:paraId="00000466">
      <w:pPr>
        <w:rPr/>
      </w:pPr>
      <w:r w:rsidDel="00000000" w:rsidR="00000000" w:rsidRPr="00000000">
        <w:rPr>
          <w:rtl w:val="0"/>
        </w:rPr>
        <w:t xml:space="preserve">So I had to add c:\python310\lib\Scripts to PATH, as shown below.</w:t>
      </w:r>
    </w:p>
    <w:p w:rsidR="00000000" w:rsidDel="00000000" w:rsidP="00000000" w:rsidRDefault="00000000" w:rsidRPr="00000000" w14:paraId="00000467">
      <w:pPr>
        <w:rPr/>
      </w:pPr>
      <w:r w:rsidDel="00000000" w:rsidR="00000000" w:rsidRPr="00000000">
        <w:rPr>
          <w:rtl w:val="0"/>
        </w:rPr>
        <w:t xml:space="preserve">Put the above path in "Path" (or "PATH") in System Variables </w:t>
      </w:r>
    </w:p>
    <w:p w:rsidR="00000000" w:rsidDel="00000000" w:rsidP="00000000" w:rsidRDefault="00000000" w:rsidRPr="00000000" w14:paraId="00000468">
      <w:pPr>
        <w:rPr/>
      </w:pPr>
      <w:r w:rsidDel="00000000" w:rsidR="00000000" w:rsidRPr="00000000">
        <w:rPr/>
        <w:drawing>
          <wp:inline distB="114300" distT="114300" distL="114300" distR="114300">
            <wp:extent cx="5937150" cy="4546600"/>
            <wp:effectExtent b="0" l="0" r="0" t="0"/>
            <wp:docPr id="43"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Reference: </w:t>
      </w:r>
      <w:hyperlink r:id="rId113">
        <w:r w:rsidDel="00000000" w:rsidR="00000000" w:rsidRPr="00000000">
          <w:rPr>
            <w:u w:val="single"/>
            <w:rtl w:val="0"/>
          </w:rPr>
          <w:t xml:space="preserve">https://stackoverflow.com/a/68233660</w:t>
        </w:r>
      </w:hyperlink>
      <w:r w:rsidDel="00000000" w:rsidR="00000000" w:rsidRPr="00000000">
        <w:rPr>
          <w:rtl w:val="0"/>
        </w:rPr>
        <w:t xml:space="preserve"> </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6C">
      <w:pPr>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6D">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6E">
      <w:pPr>
        <w:numPr>
          <w:ilvl w:val="0"/>
          <w:numId w:val="17"/>
        </w:numPr>
        <w:ind w:left="720" w:hanging="360"/>
      </w:pPr>
      <w:r w:rsidDel="00000000" w:rsidR="00000000" w:rsidRPr="00000000">
        <w:rPr>
          <w:rtl w:val="0"/>
        </w:rPr>
        <w:t xml:space="preserve">network name (docker network)</w:t>
      </w:r>
    </w:p>
    <w:p w:rsidR="00000000" w:rsidDel="00000000" w:rsidP="00000000" w:rsidRDefault="00000000" w:rsidRPr="00000000" w14:paraId="0000046F">
      <w:pPr>
        <w:numPr>
          <w:ilvl w:val="0"/>
          <w:numId w:val="17"/>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70">
      <w:pPr>
        <w:numPr>
          <w:ilvl w:val="1"/>
          <w:numId w:val="17"/>
        </w:numPr>
        <w:ind w:left="1440" w:hanging="360"/>
      </w:pPr>
      <w:r w:rsidDel="00000000" w:rsidR="00000000" w:rsidRPr="00000000">
        <w:rPr>
          <w:rtl w:val="0"/>
        </w:rPr>
        <w:t xml:space="preserve">Hostname</w:t>
      </w:r>
    </w:p>
    <w:p w:rsidR="00000000" w:rsidDel="00000000" w:rsidP="00000000" w:rsidRDefault="00000000" w:rsidRPr="00000000" w14:paraId="00000471">
      <w:pPr>
        <w:numPr>
          <w:ilvl w:val="1"/>
          <w:numId w:val="17"/>
        </w:numPr>
        <w:ind w:left="1440" w:hanging="360"/>
      </w:pPr>
      <w:r w:rsidDel="00000000" w:rsidR="00000000" w:rsidRPr="00000000">
        <w:rPr>
          <w:rtl w:val="0"/>
        </w:rPr>
        <w:t xml:space="preserve">Username</w:t>
      </w:r>
    </w:p>
    <w:p w:rsidR="00000000" w:rsidDel="00000000" w:rsidP="00000000" w:rsidRDefault="00000000" w:rsidRPr="00000000" w14:paraId="00000472">
      <w:pPr>
        <w:numPr>
          <w:ilvl w:val="1"/>
          <w:numId w:val="17"/>
        </w:numPr>
        <w:ind w:left="1440" w:hanging="360"/>
      </w:pPr>
      <w:r w:rsidDel="00000000" w:rsidR="00000000" w:rsidRPr="00000000">
        <w:rPr>
          <w:rtl w:val="0"/>
        </w:rPr>
        <w:t xml:space="preserve">Port</w:t>
      </w:r>
    </w:p>
    <w:p w:rsidR="00000000" w:rsidDel="00000000" w:rsidP="00000000" w:rsidRDefault="00000000" w:rsidRPr="00000000" w14:paraId="00000473">
      <w:pPr>
        <w:numPr>
          <w:ilvl w:val="1"/>
          <w:numId w:val="17"/>
        </w:numPr>
        <w:ind w:left="1440" w:hanging="360"/>
      </w:pPr>
      <w:r w:rsidDel="00000000" w:rsidR="00000000" w:rsidRPr="00000000">
        <w:rPr>
          <w:rtl w:val="0"/>
        </w:rPr>
        <w:t xml:space="preserve">Database name</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14">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483">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15">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487">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488">
      <w:pPr>
        <w:rPr/>
      </w:pPr>
      <w:r w:rsidDel="00000000" w:rsidR="00000000" w:rsidRPr="00000000">
        <w:rPr>
          <w:rtl w:val="0"/>
        </w:rPr>
        <w:t xml:space="preserve">When using the command </w:t>
      </w:r>
      <w:r w:rsidDel="00000000" w:rsidR="00000000" w:rsidRPr="00000000">
        <w:rPr>
          <w:rFonts w:ascii="Roboto Mono Light" w:cs="Roboto Mono Light" w:eastAsia="Roboto Mono Light" w:hAnsi="Roboto Mono Light"/>
          <w:shd w:fill="efefef" w:val="clear"/>
          <w:rtl w:val="0"/>
        </w:rPr>
        <w:t xml:space="preserve">`\d &lt;database name&gt;`</w:t>
      </w:r>
      <w:r w:rsidDel="00000000" w:rsidR="00000000" w:rsidRPr="00000000">
        <w:rPr>
          <w:rtl w:val="0"/>
        </w:rPr>
        <w:t xml:space="preserve"> you get the error column </w:t>
      </w:r>
      <w:r w:rsidDel="00000000" w:rsidR="00000000" w:rsidRPr="00000000">
        <w:rPr>
          <w:rFonts w:ascii="Roboto Mono Light" w:cs="Roboto Mono Light" w:eastAsia="Roboto Mono Light" w:hAnsi="Roboto Mono Light"/>
          <w:shd w:fill="efefef" w:val="clear"/>
          <w:rtl w:val="0"/>
        </w:rPr>
        <w:t xml:space="preserve">`c.relhasoids does not exist`</w:t>
      </w:r>
      <w:r w:rsidDel="00000000" w:rsidR="00000000" w:rsidRPr="00000000">
        <w:rPr>
          <w:rtl w:val="0"/>
        </w:rPr>
        <w:t xml:space="preserve">. </w:t>
      </w:r>
    </w:p>
    <w:p w:rsidR="00000000" w:rsidDel="00000000" w:rsidP="00000000" w:rsidRDefault="00000000" w:rsidRPr="00000000" w14:paraId="00000489">
      <w:pPr>
        <w:rPr/>
      </w:pPr>
      <w:r w:rsidDel="00000000" w:rsidR="00000000" w:rsidRPr="00000000">
        <w:rPr>
          <w:rtl w:val="0"/>
        </w:rPr>
        <w:t xml:space="preserve">Resolution:</w:t>
      </w:r>
    </w:p>
    <w:p w:rsidR="00000000" w:rsidDel="00000000" w:rsidP="00000000" w:rsidRDefault="00000000" w:rsidRPr="00000000" w14:paraId="0000048A">
      <w:pPr>
        <w:numPr>
          <w:ilvl w:val="0"/>
          <w:numId w:val="110"/>
        </w:numPr>
        <w:ind w:left="720" w:hanging="360"/>
      </w:pPr>
      <w:r w:rsidDel="00000000" w:rsidR="00000000" w:rsidRPr="00000000">
        <w:rPr>
          <w:rtl w:val="0"/>
        </w:rPr>
        <w:t xml:space="preserve">Uninstall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8B">
      <w:pPr>
        <w:numPr>
          <w:ilvl w:val="0"/>
          <w:numId w:val="110"/>
        </w:numPr>
        <w:ind w:left="720" w:hanging="360"/>
      </w:pPr>
      <w:r w:rsidDel="00000000" w:rsidR="00000000" w:rsidRPr="00000000">
        <w:rPr>
          <w:rtl w:val="0"/>
        </w:rPr>
        <w:t xml:space="preserve">Reinstall pgclidatabase "ny_taxi" does not exist</w:t>
      </w:r>
    </w:p>
    <w:p w:rsidR="00000000" w:rsidDel="00000000" w:rsidP="00000000" w:rsidRDefault="00000000" w:rsidRPr="00000000" w14:paraId="0000048C">
      <w:pPr>
        <w:numPr>
          <w:ilvl w:val="0"/>
          <w:numId w:val="110"/>
        </w:numPr>
        <w:ind w:left="720" w:hanging="360"/>
      </w:pPr>
      <w:r w:rsidDel="00000000" w:rsidR="00000000" w:rsidRPr="00000000">
        <w:rPr>
          <w:rtl w:val="0"/>
        </w:rPr>
        <w:t xml:space="preserve">Restart pc</w:t>
      </w:r>
      <w:r w:rsidDel="00000000" w:rsidR="00000000" w:rsidRPr="00000000">
        <w:rPr>
          <w:rtl w:val="0"/>
        </w:rPr>
      </w:r>
    </w:p>
    <w:p w:rsidR="00000000" w:rsidDel="00000000" w:rsidP="00000000" w:rsidRDefault="00000000" w:rsidRPr="00000000" w14:paraId="0000048D">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48E">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spacing w:after="0" w:lineRule="auto"/>
        <w:rPr>
          <w:sz w:val="22"/>
          <w:szCs w:val="22"/>
        </w:rPr>
      </w:pPr>
      <w:r w:rsidDel="00000000" w:rsidR="00000000" w:rsidRPr="00000000">
        <w:rPr>
          <w:sz w:val="22"/>
          <w:szCs w:val="22"/>
          <w:rtl w:val="0"/>
        </w:rPr>
        <w:t xml:space="preserve">1.2.2 Postgres commandline for docker</w:t>
      </w:r>
    </w:p>
    <w:p w:rsidR="00000000" w:rsidDel="00000000" w:rsidP="00000000" w:rsidRDefault="00000000" w:rsidRPr="00000000" w14:paraId="00000491">
      <w:pPr>
        <w:spacing w:after="0" w:lineRule="auto"/>
        <w:rPr>
          <w:sz w:val="22"/>
          <w:szCs w:val="22"/>
        </w:rPr>
      </w:pPr>
      <w:r w:rsidDel="00000000" w:rsidR="00000000" w:rsidRPr="00000000">
        <w:rPr>
          <w:rtl w:val="0"/>
        </w:rPr>
      </w:r>
    </w:p>
    <w:p w:rsidR="00000000" w:rsidDel="00000000" w:rsidP="00000000" w:rsidRDefault="00000000" w:rsidRPr="00000000" w14:paraId="00000492">
      <w:pPr>
        <w:numPr>
          <w:ilvl w:val="0"/>
          <w:numId w:val="95"/>
        </w:numPr>
        <w:spacing w:after="0" w:lineRule="auto"/>
        <w:ind w:left="720" w:hanging="360"/>
        <w:rPr>
          <w:sz w:val="22"/>
          <w:szCs w:val="22"/>
        </w:rPr>
      </w:pPr>
      <w:r w:rsidDel="00000000" w:rsidR="00000000" w:rsidRPr="00000000">
        <w:rPr>
          <w:sz w:val="22"/>
          <w:szCs w:val="22"/>
          <w:rtl w:val="0"/>
        </w:rPr>
        <w:t xml:space="preserve">Various errors when first pasting docker run command - make sure there is only 1 space before “\” and only a newline after “\”</w:t>
      </w:r>
    </w:p>
    <w:p w:rsidR="00000000" w:rsidDel="00000000" w:rsidP="00000000" w:rsidRDefault="00000000" w:rsidRPr="00000000" w14:paraId="00000493">
      <w:pPr>
        <w:numPr>
          <w:ilvl w:val="0"/>
          <w:numId w:val="95"/>
        </w:numPr>
        <w:spacing w:after="0" w:lineRule="auto"/>
        <w:ind w:left="720" w:hanging="360"/>
        <w:rPr>
          <w:sz w:val="22"/>
          <w:szCs w:val="22"/>
        </w:rPr>
      </w:pPr>
      <w:r w:rsidDel="00000000" w:rsidR="00000000" w:rsidRPr="00000000">
        <w:rPr>
          <w:sz w:val="22"/>
          <w:szCs w:val="22"/>
          <w:rtl w:val="0"/>
        </w:rPr>
        <w:t xml:space="preserve">Error - posgres post is already in use. This seems to happen every time i try to start the docker postgres container. </w:t>
      </w:r>
    </w:p>
    <w:p w:rsidR="00000000" w:rsidDel="00000000" w:rsidP="00000000" w:rsidRDefault="00000000" w:rsidRPr="00000000" w14:paraId="00000494">
      <w:pPr>
        <w:spacing w:after="0" w:lineRule="auto"/>
        <w:rPr>
          <w:sz w:val="22"/>
          <w:szCs w:val="22"/>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495">
            <w:pPr>
              <w:widowControl w:val="0"/>
              <w:spacing w:after="0" w:lineRule="auto"/>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docker run -it   -e POSTGRES_USER=</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POSTGRES_PASSWORD=</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POSTGRES_DB=</w:t>
            </w:r>
            <w:r w:rsidDel="00000000" w:rsidR="00000000" w:rsidRPr="00000000">
              <w:rPr>
                <w:rFonts w:ascii="Consolas" w:cs="Consolas" w:eastAsia="Consolas" w:hAnsi="Consolas"/>
                <w:color w:val="a2fca2"/>
                <w:sz w:val="22"/>
                <w:szCs w:val="22"/>
                <w:shd w:fill="333333" w:val="clear"/>
                <w:rtl w:val="0"/>
              </w:rPr>
              <w:t xml:space="preserve">"ny_taxi"</w:t>
            </w:r>
            <w:r w:rsidDel="00000000" w:rsidR="00000000" w:rsidRPr="00000000">
              <w:rPr>
                <w:rFonts w:ascii="Consolas" w:cs="Consolas" w:eastAsia="Consolas" w:hAnsi="Consolas"/>
                <w:color w:val="ffffff"/>
                <w:sz w:val="22"/>
                <w:szCs w:val="22"/>
                <w:shd w:fill="333333" w:val="clear"/>
                <w:rtl w:val="0"/>
              </w:rPr>
              <w:t xml:space="preserve">   -v ./ny_taxi_postgres_data:/var/lib/postgresql/data:rw   -p  5432:5432   postgres:13</w:t>
            </w:r>
          </w:p>
          <w:p w:rsidR="00000000" w:rsidDel="00000000" w:rsidP="00000000" w:rsidRDefault="00000000" w:rsidRPr="00000000" w14:paraId="00000496">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address already </w:t>
            </w:r>
            <w:r w:rsidDel="00000000" w:rsidR="00000000" w:rsidRPr="00000000">
              <w:rPr>
                <w:rFonts w:ascii="Consolas" w:cs="Consolas" w:eastAsia="Consolas" w:hAnsi="Consolas"/>
                <w:color w:val="fcc28c"/>
                <w:sz w:val="22"/>
                <w:szCs w:val="22"/>
                <w:shd w:fill="333333" w:val="clear"/>
                <w:rtl w:val="0"/>
              </w:rPr>
              <w:t xml:space="preserve">in</w:t>
            </w:r>
            <w:r w:rsidDel="00000000" w:rsidR="00000000" w:rsidRPr="00000000">
              <w:rPr>
                <w:rFonts w:ascii="Consolas" w:cs="Consolas" w:eastAsia="Consolas" w:hAnsi="Consolas"/>
                <w:color w:val="ffffff"/>
                <w:sz w:val="22"/>
                <w:szCs w:val="22"/>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497">
      <w:pPr>
        <w:spacing w:after="0" w:lineRule="auto"/>
        <w:rPr>
          <w:sz w:val="22"/>
          <w:szCs w:val="22"/>
        </w:rPr>
      </w:pPr>
      <w:r w:rsidDel="00000000" w:rsidR="00000000" w:rsidRPr="00000000">
        <w:rPr>
          <w:rtl w:val="0"/>
        </w:rPr>
      </w:r>
    </w:p>
    <w:p w:rsidR="00000000" w:rsidDel="00000000" w:rsidP="00000000" w:rsidRDefault="00000000" w:rsidRPr="00000000" w14:paraId="00000498">
      <w:pPr>
        <w:spacing w:after="0" w:lineRule="auto"/>
        <w:rPr>
          <w:sz w:val="22"/>
          <w:szCs w:val="22"/>
        </w:rPr>
      </w:pPr>
      <w:r w:rsidDel="00000000" w:rsidR="00000000" w:rsidRPr="00000000">
        <w:rPr>
          <w:sz w:val="22"/>
          <w:szCs w:val="22"/>
          <w:rtl w:val="0"/>
        </w:rPr>
        <w:t xml:space="preserve">Option 1: Figure out what service is using the port (</w:t>
      </w:r>
      <w:r w:rsidDel="00000000" w:rsidR="00000000" w:rsidRPr="00000000">
        <w:rPr>
          <w:rFonts w:ascii="Consolas" w:cs="Consolas" w:eastAsia="Consolas" w:hAnsi="Consolas"/>
          <w:color w:val="ffffff"/>
          <w:sz w:val="22"/>
          <w:szCs w:val="22"/>
          <w:shd w:fill="333333" w:val="clear"/>
          <w:rtl w:val="0"/>
        </w:rPr>
        <w:t xml:space="preserve">sudo lsof -i :5432) </w:t>
      </w:r>
      <w:r w:rsidDel="00000000" w:rsidR="00000000" w:rsidRPr="00000000">
        <w:rPr>
          <w:sz w:val="22"/>
          <w:szCs w:val="22"/>
          <w:rtl w:val="0"/>
        </w:rPr>
        <w:t xml:space="preserve">and stop that service:  </w:t>
      </w:r>
      <w:r w:rsidDel="00000000" w:rsidR="00000000" w:rsidRPr="00000000">
        <w:rPr>
          <w:rFonts w:ascii="Consolas" w:cs="Consolas" w:eastAsia="Consolas" w:hAnsi="Consolas"/>
          <w:color w:val="ffffff"/>
          <w:sz w:val="22"/>
          <w:szCs w:val="22"/>
          <w:shd w:fill="333333" w:val="clear"/>
          <w:rtl w:val="0"/>
        </w:rPr>
        <w:t xml:space="preserve">sudo service postgresql stop</w:t>
      </w:r>
      <w:r w:rsidDel="00000000" w:rsidR="00000000" w:rsidRPr="00000000">
        <w:rPr>
          <w:sz w:val="22"/>
          <w:szCs w:val="22"/>
          <w:rtl w:val="0"/>
        </w:rPr>
        <w:t xml:space="preserve">. </w:t>
      </w:r>
    </w:p>
    <w:p w:rsidR="00000000" w:rsidDel="00000000" w:rsidP="00000000" w:rsidRDefault="00000000" w:rsidRPr="00000000" w14:paraId="00000499">
      <w:pPr>
        <w:spacing w:after="0" w:lineRule="auto"/>
        <w:rPr>
          <w:sz w:val="22"/>
          <w:szCs w:val="22"/>
        </w:rPr>
      </w:pPr>
      <w:r w:rsidDel="00000000" w:rsidR="00000000" w:rsidRPr="00000000">
        <w:rPr>
          <w:rtl w:val="0"/>
        </w:rPr>
      </w:r>
    </w:p>
    <w:p w:rsidR="00000000" w:rsidDel="00000000" w:rsidP="00000000" w:rsidRDefault="00000000" w:rsidRPr="00000000" w14:paraId="0000049A">
      <w:pPr>
        <w:spacing w:after="0" w:lineRule="auto"/>
        <w:rPr>
          <w:sz w:val="22"/>
          <w:szCs w:val="22"/>
        </w:rPr>
      </w:pPr>
      <w:r w:rsidDel="00000000" w:rsidR="00000000" w:rsidRPr="00000000">
        <w:rPr>
          <w:sz w:val="22"/>
          <w:szCs w:val="22"/>
          <w:rtl w:val="0"/>
        </w:rPr>
        <w:t xml:space="preserve">Option 2: more long term. </w:t>
      </w:r>
    </w:p>
    <w:p w:rsidR="00000000" w:rsidDel="00000000" w:rsidP="00000000" w:rsidRDefault="00000000" w:rsidRPr="00000000" w14:paraId="0000049B">
      <w:pPr>
        <w:spacing w:after="0" w:lineRule="auto"/>
        <w:rPr>
          <w:sz w:val="22"/>
          <w:szCs w:val="22"/>
        </w:rPr>
      </w:pPr>
      <w:r w:rsidDel="00000000" w:rsidR="00000000" w:rsidRPr="00000000">
        <w:rPr>
          <w:sz w:val="22"/>
          <w:szCs w:val="22"/>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2"/>
        <w:rPr/>
      </w:pPr>
      <w:bookmarkStart w:colFirst="0" w:colLast="0" w:name="_hgf0o6cvdx99" w:id="128"/>
      <w:bookmarkEnd w:id="128"/>
      <w:r w:rsidDel="00000000" w:rsidR="00000000" w:rsidRPr="00000000">
        <w:rPr>
          <w:rtl w:val="0"/>
        </w:rPr>
        <w:t xml:space="preserve">PGCLI - After installing PGCLI and checking with pgcli -- help we get the error: ImportError: no pq wrapper available</w:t>
      </w:r>
    </w:p>
    <w:p w:rsidR="00000000" w:rsidDel="00000000" w:rsidP="00000000" w:rsidRDefault="00000000" w:rsidRPr="00000000" w14:paraId="0000049E">
      <w:pPr>
        <w:rPr>
          <w:color w:val="ffffff"/>
          <w:sz w:val="26"/>
          <w:szCs w:val="26"/>
          <w:highlight w:val="black"/>
        </w:rPr>
      </w:pPr>
      <w:r w:rsidDel="00000000" w:rsidR="00000000" w:rsidRPr="00000000">
        <w:rPr>
          <w:rtl w:val="0"/>
        </w:rPr>
        <w:t xml:space="preserve">The error persists because the psycopg library cannot find the required libpq library. Ensure the required PostgreSQL client library is installed:</w:t>
        <w:br w:type="textWrapping"/>
        <w:tab/>
        <w:t xml:space="preserve">sudo apt install libpq-dev</w:t>
        <w:br w:type="textWrapping"/>
        <w:t xml:space="preserve">Rebuild psycopg </w:t>
        <w:br w:type="textWrapping"/>
        <w:tab/>
        <w:t xml:space="preserve">pip uninstall psycopg psycopg_binary psycopg_c -y</w:t>
        <w:br w:type="textWrapping"/>
        <w:tab/>
        <w:t xml:space="preserve">pip install psycopg --no-binary psycopg</w:t>
        <w:br w:type="textWrapping"/>
        <w:t xml:space="preserve">The issue should be resolved by now. However, even after these steps you get the error:</w:t>
        <w:br w:type="textWrapping"/>
        <w:t xml:space="preserve">ModuleNotFoundError: No module named 'psycopg2'</w:t>
        <w:br w:type="textWrapping"/>
        <w:t xml:space="preserve">Then run the following:</w:t>
        <w:br w:type="textWrapping"/>
        <w:tab/>
        <w:t xml:space="preserve">pip install psycopg2-binary</w:t>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A1">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4A2">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4A3">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A4">
      <w:pPr>
        <w:spacing w:after="60" w:before="60" w:line="360.0024000000001" w:lineRule="auto"/>
        <w:rPr/>
      </w:pPr>
      <w:r w:rsidDel="00000000" w:rsidR="00000000" w:rsidRPr="00000000">
        <w:rPr>
          <w:rtl w:val="0"/>
        </w:rPr>
      </w:r>
    </w:p>
    <w:p w:rsidR="00000000" w:rsidDel="00000000" w:rsidP="00000000" w:rsidRDefault="00000000" w:rsidRPr="00000000" w14:paraId="000004A5">
      <w:pPr>
        <w:spacing w:after="60" w:before="60" w:line="360.0024000000001" w:lineRule="auto"/>
        <w:rPr/>
      </w:pPr>
      <w:r w:rsidDel="00000000" w:rsidR="00000000" w:rsidRPr="00000000">
        <w:rPr>
          <w:rtl w:val="0"/>
        </w:rPr>
        <w:t xml:space="preserve">Also if this error is still persistent , kindly check if you have a service in windows running postgres. Stopping that service will resolve the issue</w:t>
      </w:r>
    </w:p>
    <w:p w:rsidR="00000000" w:rsidDel="00000000" w:rsidP="00000000" w:rsidRDefault="00000000" w:rsidRPr="00000000" w14:paraId="000004A6">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A7">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4A8">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4A9">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4AA">
      <w:pPr>
        <w:spacing w:after="60" w:before="60" w:line="360.0024000000001" w:lineRule="auto"/>
        <w:rPr/>
      </w:pPr>
      <w:r w:rsidDel="00000000" w:rsidR="00000000" w:rsidRPr="00000000">
        <w:rPr>
          <w:rtl w:val="0"/>
        </w:rPr>
        <w:t xml:space="preserve"> sudo kill -9 PID</w:t>
        <w:br w:type="textWrapping"/>
      </w:r>
    </w:p>
    <w:p w:rsidR="00000000" w:rsidDel="00000000" w:rsidP="00000000" w:rsidRDefault="00000000" w:rsidRPr="00000000" w14:paraId="000004AB">
      <w:pPr>
        <w:spacing w:after="60" w:before="60" w:line="360.0024000000001" w:lineRule="auto"/>
        <w:rPr/>
      </w:pPr>
      <w:r w:rsidDel="00000000" w:rsidR="00000000" w:rsidRPr="00000000">
        <w:rPr>
          <w:b w:val="1"/>
          <w:rtl w:val="0"/>
        </w:rPr>
        <w:t xml:space="preserve">Windows users:</w:t>
      </w:r>
      <w:r w:rsidDel="00000000" w:rsidR="00000000" w:rsidRPr="00000000">
        <w:rPr>
          <w:rtl w:val="0"/>
        </w:rPr>
        <w:br w:type="textWrapping"/>
        <w:t xml:space="preserve">Found that my issue was related to PostgresSQL running locally on my machine and that pgAdmin4 was using my 5432 port.</w:t>
      </w:r>
    </w:p>
    <w:p w:rsidR="00000000" w:rsidDel="00000000" w:rsidP="00000000" w:rsidRDefault="00000000" w:rsidRPr="00000000" w14:paraId="000004AC">
      <w:pPr>
        <w:spacing w:after="60" w:before="60" w:line="360.0024000000001" w:lineRule="auto"/>
        <w:rPr/>
      </w:pPr>
      <w:r w:rsidDel="00000000" w:rsidR="00000000" w:rsidRPr="00000000">
        <w:rPr>
          <w:rtl w:val="0"/>
        </w:rPr>
        <w:t xml:space="preserve">To stop this process:</w:t>
      </w:r>
    </w:p>
    <w:p w:rsidR="00000000" w:rsidDel="00000000" w:rsidP="00000000" w:rsidRDefault="00000000" w:rsidRPr="00000000" w14:paraId="000004AD">
      <w:pPr>
        <w:spacing w:after="60" w:before="60" w:line="360.0024000000001" w:lineRule="auto"/>
        <w:rPr/>
      </w:pPr>
      <w:r w:rsidDel="00000000" w:rsidR="00000000" w:rsidRPr="00000000">
        <w:rPr>
          <w:rtl w:val="0"/>
        </w:rPr>
        <w:t xml:space="preserve">1. Press Win + R to open the Run dialog.</w:t>
      </w:r>
    </w:p>
    <w:p w:rsidR="00000000" w:rsidDel="00000000" w:rsidP="00000000" w:rsidRDefault="00000000" w:rsidRPr="00000000" w14:paraId="000004AE">
      <w:pPr>
        <w:spacing w:after="60" w:before="60" w:line="360.0024000000001" w:lineRule="auto"/>
        <w:rPr/>
      </w:pPr>
      <w:r w:rsidDel="00000000" w:rsidR="00000000" w:rsidRPr="00000000">
        <w:rPr>
          <w:rtl w:val="0"/>
        </w:rPr>
        <w:t xml:space="preserve">2. Type services.msc and press Enter.</w:t>
      </w:r>
    </w:p>
    <w:p w:rsidR="00000000" w:rsidDel="00000000" w:rsidP="00000000" w:rsidRDefault="00000000" w:rsidRPr="00000000" w14:paraId="000004AF">
      <w:pPr>
        <w:spacing w:after="60" w:before="60" w:line="360.0024000000001" w:lineRule="auto"/>
        <w:rPr/>
      </w:pPr>
      <w:r w:rsidDel="00000000" w:rsidR="00000000" w:rsidRPr="00000000">
        <w:rPr>
          <w:rtl w:val="0"/>
        </w:rPr>
        <w:t xml:space="preserve">3. In the Services window, scroll down and look for a service with a name like PostgreSQL, postgresql-x64-13, or similar (the exact name depends on your PostgreSQL version).</w:t>
      </w:r>
    </w:p>
    <w:p w:rsidR="00000000" w:rsidDel="00000000" w:rsidP="00000000" w:rsidRDefault="00000000" w:rsidRPr="00000000" w14:paraId="000004B0">
      <w:pPr>
        <w:spacing w:after="60" w:before="60" w:line="360.0024000000001" w:lineRule="auto"/>
        <w:rPr/>
      </w:pPr>
      <w:r w:rsidDel="00000000" w:rsidR="00000000" w:rsidRPr="00000000">
        <w:rPr>
          <w:rtl w:val="0"/>
        </w:rPr>
        <w:t xml:space="preserve">4. Right-click the PostgreSQL service and select Stop.</w:t>
      </w:r>
    </w:p>
    <w:p w:rsidR="00000000" w:rsidDel="00000000" w:rsidP="00000000" w:rsidRDefault="00000000" w:rsidRPr="00000000" w14:paraId="000004B1">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B2">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B3">
      <w:pPr>
        <w:rPr/>
      </w:pPr>
      <w:r w:rsidDel="00000000" w:rsidR="00000000" w:rsidRPr="00000000">
        <w:rPr>
          <w:rtl w:val="0"/>
        </w:rPr>
        <w:t xml:space="preserve">Can happen when connecting via </w:t>
      </w:r>
      <w:r w:rsidDel="00000000" w:rsidR="00000000" w:rsidRPr="00000000">
        <w:rPr>
          <w:rtl w:val="0"/>
        </w:rPr>
        <w:t xml:space="preserve">pgcli</w:t>
      </w:r>
      <w:r w:rsidDel="00000000" w:rsidR="00000000" w:rsidRPr="00000000">
        <w:rPr>
          <w:rtl w:val="0"/>
        </w:rPr>
        <w:t xml:space="preserve"> </w:t>
      </w:r>
    </w:p>
    <w:p w:rsidR="00000000" w:rsidDel="00000000" w:rsidP="00000000" w:rsidRDefault="00000000" w:rsidRPr="00000000" w14:paraId="000004B4">
      <w:pPr>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Or while uploading data via the connection in jupyter notebook</w:t>
      </w:r>
    </w:p>
    <w:p w:rsidR="00000000" w:rsidDel="00000000" w:rsidP="00000000" w:rsidRDefault="00000000" w:rsidRPr="00000000" w14:paraId="000004B6">
      <w:pPr>
        <w:spacing w:after="60" w:before="60" w:line="360.0024000000001" w:lineRule="auto"/>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This can happen when Postgres is already installed on your computer. Changing the port can resolve that (e.g. from 5432 to 5431).</w:t>
      </w:r>
    </w:p>
    <w:p w:rsidR="00000000" w:rsidDel="00000000" w:rsidP="00000000" w:rsidRDefault="00000000" w:rsidRPr="00000000" w14:paraId="000004B8">
      <w:pPr>
        <w:rPr>
          <w:b w:val="1"/>
        </w:rPr>
      </w:pPr>
      <w:r w:rsidDel="00000000" w:rsidR="00000000" w:rsidRPr="00000000">
        <w:rPr>
          <w:rtl w:val="0"/>
        </w:rPr>
        <w:t xml:space="preserve">Also, you could change port from </w:t>
      </w:r>
      <w:r w:rsidDel="00000000" w:rsidR="00000000" w:rsidRPr="00000000">
        <w:rPr>
          <w:b w:val="1"/>
          <w:rtl w:val="0"/>
        </w:rPr>
        <w:t xml:space="preserve">5432:5432</w:t>
      </w:r>
      <w:r w:rsidDel="00000000" w:rsidR="00000000" w:rsidRPr="00000000">
        <w:rPr>
          <w:rtl w:val="0"/>
        </w:rPr>
        <w:t xml:space="preserve"> to </w:t>
      </w:r>
      <w:r w:rsidDel="00000000" w:rsidR="00000000" w:rsidRPr="00000000">
        <w:rPr>
          <w:b w:val="1"/>
          <w:rtl w:val="0"/>
        </w:rPr>
        <w:t xml:space="preserve">5431:5432</w:t>
      </w:r>
    </w:p>
    <w:p w:rsidR="00000000" w:rsidDel="00000000" w:rsidP="00000000" w:rsidRDefault="00000000" w:rsidRPr="00000000" w14:paraId="000004B9">
      <w:pPr>
        <w:spacing w:after="60" w:before="60" w:line="360.0024000000001"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Other solution that worked: </w:t>
      </w:r>
    </w:p>
    <w:p w:rsidR="00000000" w:rsidDel="00000000" w:rsidP="00000000" w:rsidRDefault="00000000" w:rsidRPr="00000000" w14:paraId="000004BB">
      <w:pPr>
        <w:rPr/>
      </w:pPr>
      <w:r w:rsidDel="00000000" w:rsidR="00000000" w:rsidRPr="00000000">
        <w:rPr>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Based on this: </w:t>
      </w:r>
      <w:hyperlink r:id="rId116">
        <w:r w:rsidDel="00000000" w:rsidR="00000000" w:rsidRPr="00000000">
          <w:rPr>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Also </w:t>
      </w:r>
      <w:r w:rsidDel="00000000" w:rsidR="00000000" w:rsidRPr="00000000">
        <w:rPr>
          <w:rFonts w:ascii="Roboto Mono" w:cs="Roboto Mono" w:eastAsia="Roboto Mono" w:hAnsi="Roboto Mono"/>
          <w:shd w:fill="f3f3f3" w:val="clear"/>
          <w:rtl w:val="0"/>
        </w:rPr>
        <w:t xml:space="preserve">`docker compose down`</w:t>
      </w:r>
      <w:r w:rsidDel="00000000" w:rsidR="00000000" w:rsidRPr="00000000">
        <w:rPr>
          <w:rtl w:val="0"/>
        </w:rPr>
        <w:t xml:space="preserve">, removing folder that had postgres volume, running </w:t>
      </w:r>
      <w:r w:rsidDel="00000000" w:rsidR="00000000" w:rsidRPr="00000000">
        <w:rPr>
          <w:rFonts w:ascii="Roboto Mono" w:cs="Roboto Mono" w:eastAsia="Roboto Mono" w:hAnsi="Roboto Mono"/>
          <w:shd w:fill="f3f3f3" w:val="clear"/>
          <w:rtl w:val="0"/>
        </w:rPr>
        <w:t xml:space="preserve">`docker compose up`</w:t>
      </w:r>
      <w:r w:rsidDel="00000000" w:rsidR="00000000" w:rsidRPr="00000000">
        <w:rPr>
          <w:rtl w:val="0"/>
        </w:rPr>
        <w:t xml:space="preserve"> again.</w:t>
      </w:r>
    </w:p>
    <w:p w:rsidR="00000000" w:rsidDel="00000000" w:rsidP="00000000" w:rsidRDefault="00000000" w:rsidRPr="00000000" w14:paraId="000004BE">
      <w:pPr>
        <w:pStyle w:val="Heading2"/>
        <w:rPr>
          <w:sz w:val="34"/>
          <w:szCs w:val="34"/>
        </w:rPr>
      </w:pPr>
      <w:bookmarkStart w:colFirst="0" w:colLast="0" w:name="_y1evrcypfhb0" w:id="132"/>
      <w:bookmarkEnd w:id="132"/>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4C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4C2">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4C3">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4C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4C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4C6">
      <w:pPr>
        <w:spacing w:after="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7">
      <w:pPr>
        <w:spacing w:after="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Make sure postgres is running. You can check that by running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r>
    </w:p>
    <w:p w:rsidR="00000000" w:rsidDel="00000000" w:rsidP="00000000" w:rsidRDefault="00000000" w:rsidRPr="00000000" w14:paraId="000004CA">
      <w:pPr>
        <w:rPr>
          <w:b w:val="1"/>
          <w:sz w:val="34"/>
          <w:szCs w:val="34"/>
        </w:rPr>
      </w:pPr>
      <w:r w:rsidDel="00000000" w:rsidR="00000000" w:rsidRPr="00000000">
        <w:rPr>
          <w:rFonts w:ascii="Arial Unicode MS" w:cs="Arial Unicode MS" w:eastAsia="Arial Unicode MS" w:hAnsi="Arial Unicode MS"/>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CB">
      <w:pPr>
        <w:rPr>
          <w:b w:val="1"/>
          <w:sz w:val="34"/>
          <w:szCs w:val="34"/>
        </w:rPr>
      </w:pPr>
      <w:r w:rsidDel="00000000" w:rsidR="00000000" w:rsidRPr="00000000">
        <w:rPr>
          <w:rtl w:val="0"/>
        </w:rPr>
      </w:r>
    </w:p>
    <w:p w:rsidR="00000000" w:rsidDel="00000000" w:rsidP="00000000" w:rsidRDefault="00000000" w:rsidRPr="00000000" w14:paraId="000004CC">
      <w:pPr>
        <w:pStyle w:val="Heading2"/>
        <w:spacing w:after="200" w:lineRule="auto"/>
        <w:rPr>
          <w:sz w:val="34"/>
          <w:szCs w:val="34"/>
        </w:rPr>
      </w:pPr>
      <w:bookmarkStart w:colFirst="0" w:colLast="0" w:name="_1ssihgpjzznf" w:id="133"/>
      <w:bookmarkEnd w:id="133"/>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4CD">
      <w:pPr>
        <w:rPr/>
      </w:pPr>
      <w:r w:rsidDel="00000000" w:rsidR="00000000" w:rsidRPr="00000000">
        <w:rPr>
          <w:rtl w:val="0"/>
        </w:rPr>
        <w:t xml:space="preserve">Issue:</w:t>
      </w:r>
    </w:p>
    <w:p w:rsidR="00000000" w:rsidDel="00000000" w:rsidP="00000000" w:rsidRDefault="00000000" w:rsidRPr="00000000" w14:paraId="000004CE">
      <w:pPr>
        <w:rPr/>
      </w:pPr>
      <w:r w:rsidDel="00000000" w:rsidR="00000000" w:rsidRPr="00000000">
        <w:rPr/>
        <w:drawing>
          <wp:inline distB="114300" distT="114300" distL="114300" distR="114300">
            <wp:extent cx="5662613" cy="533105"/>
            <wp:effectExtent b="0" l="0" r="0" t="0"/>
            <wp:docPr id="62"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e…</w:t>
      </w:r>
    </w:p>
    <w:p w:rsidR="00000000" w:rsidDel="00000000" w:rsidP="00000000" w:rsidRDefault="00000000" w:rsidRPr="00000000" w14:paraId="000004D0">
      <w:pPr>
        <w:rPr/>
      </w:pPr>
      <w:r w:rsidDel="00000000" w:rsidR="00000000" w:rsidRPr="00000000">
        <w:rPr/>
        <w:drawing>
          <wp:inline distB="114300" distT="114300" distL="114300" distR="114300">
            <wp:extent cx="4019550" cy="381000"/>
            <wp:effectExtent b="0" l="0" r="0" t="0"/>
            <wp:docPr id="41" name="image31.png"/>
            <a:graphic>
              <a:graphicData uri="http://schemas.openxmlformats.org/drawingml/2006/picture">
                <pic:pic>
                  <pic:nvPicPr>
                    <pic:cNvPr id="0" name="image31.png"/>
                    <pic:cNvPicPr preferRelativeResize="0"/>
                  </pic:nvPicPr>
                  <pic:blipFill>
                    <a:blip r:embed="rId118"/>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Solution: </w:t>
      </w:r>
    </w:p>
    <w:p w:rsidR="00000000" w:rsidDel="00000000" w:rsidP="00000000" w:rsidRDefault="00000000" w:rsidRPr="00000000" w14:paraId="000004D3">
      <w:pPr>
        <w:rPr/>
      </w:pPr>
      <w:r w:rsidDel="00000000" w:rsidR="00000000" w:rsidRPr="00000000">
        <w:rPr>
          <w:rtl w:val="0"/>
        </w:rPr>
        <w:t xml:space="preserve">pip install psycopg2-binary</w:t>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If you already have it, you might need to update it:</w:t>
      </w:r>
    </w:p>
    <w:p w:rsidR="00000000" w:rsidDel="00000000" w:rsidP="00000000" w:rsidRDefault="00000000" w:rsidRPr="00000000" w14:paraId="000004D6">
      <w:pPr>
        <w:rPr/>
      </w:pPr>
      <w:r w:rsidDel="00000000" w:rsidR="00000000" w:rsidRPr="00000000">
        <w:rPr>
          <w:rtl w:val="0"/>
        </w:rPr>
        <w:t xml:space="preserve">pip install psycopg2-binary --upgrade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Other methods, if the above fails:</w:t>
      </w:r>
    </w:p>
    <w:p w:rsidR="00000000" w:rsidDel="00000000" w:rsidP="00000000" w:rsidRDefault="00000000" w:rsidRPr="00000000" w14:paraId="000004D9">
      <w:pPr>
        <w:numPr>
          <w:ilvl w:val="0"/>
          <w:numId w:val="69"/>
        </w:numPr>
        <w:ind w:left="720" w:hanging="360"/>
      </w:pPr>
      <w:r w:rsidDel="00000000" w:rsidR="00000000" w:rsidRPr="00000000">
        <w:rPr>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DA">
      <w:pPr>
        <w:numPr>
          <w:ilvl w:val="1"/>
          <w:numId w:val="69"/>
        </w:numPr>
        <w:ind w:left="1440" w:hanging="360"/>
      </w:pPr>
      <w:r w:rsidDel="00000000" w:rsidR="00000000" w:rsidRPr="00000000">
        <w:rPr>
          <w:rtl w:val="0"/>
        </w:rPr>
        <w:t xml:space="preserve">First uninstall the psycopg package</w:t>
      </w:r>
    </w:p>
    <w:p w:rsidR="00000000" w:rsidDel="00000000" w:rsidP="00000000" w:rsidRDefault="00000000" w:rsidRPr="00000000" w14:paraId="000004DB">
      <w:pPr>
        <w:numPr>
          <w:ilvl w:val="1"/>
          <w:numId w:val="69"/>
        </w:numPr>
        <w:ind w:left="1440" w:hanging="360"/>
      </w:pPr>
      <w:r w:rsidDel="00000000" w:rsidR="00000000" w:rsidRPr="00000000">
        <w:rPr>
          <w:rtl w:val="0"/>
        </w:rPr>
        <w:t xml:space="preserve">Then update conda or pip </w:t>
      </w:r>
    </w:p>
    <w:p w:rsidR="00000000" w:rsidDel="00000000" w:rsidP="00000000" w:rsidRDefault="00000000" w:rsidRPr="00000000" w14:paraId="000004DC">
      <w:pPr>
        <w:numPr>
          <w:ilvl w:val="1"/>
          <w:numId w:val="69"/>
        </w:numPr>
        <w:ind w:left="1440" w:hanging="360"/>
      </w:pPr>
      <w:r w:rsidDel="00000000" w:rsidR="00000000" w:rsidRPr="00000000">
        <w:rPr>
          <w:rtl w:val="0"/>
        </w:rPr>
        <w:t xml:space="preserve">Then install psycopg again using pip.</w:t>
      </w:r>
    </w:p>
    <w:p w:rsidR="00000000" w:rsidDel="00000000" w:rsidP="00000000" w:rsidRDefault="00000000" w:rsidRPr="00000000" w14:paraId="000004DD">
      <w:pPr>
        <w:numPr>
          <w:ilvl w:val="0"/>
          <w:numId w:val="69"/>
        </w:numPr>
        <w:ind w:left="720" w:hanging="360"/>
      </w:pPr>
      <w:r w:rsidDel="00000000" w:rsidR="00000000" w:rsidRPr="00000000">
        <w:rPr>
          <w:rtl w:val="0"/>
        </w:rPr>
        <w:t xml:space="preserve">if you are still facing error with r pcycopg2 and showing pg_config not found then you will have to install postgresql. in MAC it is </w:t>
      </w:r>
      <w:r w:rsidDel="00000000" w:rsidR="00000000" w:rsidRPr="00000000">
        <w:rPr>
          <w:b w:val="1"/>
          <w:rtl w:val="0"/>
        </w:rPr>
        <w:t xml:space="preserve">brew install postgresql</w:t>
      </w:r>
      <w:r w:rsidDel="00000000" w:rsidR="00000000" w:rsidRPr="00000000">
        <w:rPr>
          <w:rtl w:val="0"/>
        </w:rPr>
      </w:r>
    </w:p>
    <w:p w:rsidR="00000000" w:rsidDel="00000000" w:rsidP="00000000" w:rsidRDefault="00000000" w:rsidRPr="00000000" w14:paraId="000004DE">
      <w:pPr>
        <w:rPr>
          <w:highlight w:val="yellow"/>
        </w:rPr>
      </w:pPr>
      <w:r w:rsidDel="00000000" w:rsidR="00000000" w:rsidRPr="00000000">
        <w:rPr>
          <w:rtl w:val="0"/>
        </w:rPr>
      </w:r>
    </w:p>
    <w:p w:rsidR="00000000" w:rsidDel="00000000" w:rsidP="00000000" w:rsidRDefault="00000000" w:rsidRPr="00000000" w14:paraId="000004DF">
      <w:pPr>
        <w:pStyle w:val="Heading2"/>
        <w:spacing w:after="200" w:lineRule="auto"/>
        <w:rPr>
          <w:sz w:val="34"/>
          <w:szCs w:val="34"/>
        </w:rPr>
      </w:pPr>
      <w:bookmarkStart w:colFirst="0" w:colLast="0" w:name="_mfbrycz42iua" w:id="134"/>
      <w:bookmarkEnd w:id="134"/>
      <w:ins w:author="Ihilesen Egbokhare" w:id="5" w:date="2025-09-04T22:29:48Z">
        <w:r w:rsidDel="00000000" w:rsidR="00000000" w:rsidRPr="00000000">
          <w:rPr>
            <w:sz w:val="34"/>
            <w:szCs w:val="34"/>
            <w:rtl w:val="0"/>
          </w:rPr>
          <w:t xml:space="preserve"> </w:t>
        </w:r>
      </w:ins>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4E0">
      <w:pPr>
        <w:rPr/>
      </w:pPr>
      <w:r w:rsidDel="00000000" w:rsidR="00000000" w:rsidRPr="00000000">
        <w:rPr>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E1">
      <w:pPr>
        <w:rPr/>
      </w:pPr>
      <w:r w:rsidDel="00000000" w:rsidR="00000000" w:rsidRPr="00000000">
        <w:rPr>
          <w:rFonts w:ascii="Arial Unicode MS" w:cs="Arial Unicode MS" w:eastAsia="Arial Unicode MS" w:hAnsi="Arial Unicode MS"/>
          <w:rtl w:val="0"/>
        </w:rPr>
        <w:t xml:space="preserve">✅Solution: But if we enclose the column names in double quotes then it will work</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2"/>
        <w:spacing w:after="200" w:lineRule="auto"/>
        <w:rPr>
          <w:sz w:val="34"/>
          <w:szCs w:val="34"/>
        </w:rPr>
      </w:pPr>
      <w:bookmarkStart w:colFirst="0" w:colLast="0" w:name="_u8c0k8on8fdg" w:id="135"/>
      <w:bookmarkEnd w:id="135"/>
      <w:r w:rsidDel="00000000" w:rsidR="00000000" w:rsidRPr="00000000">
        <w:rPr>
          <w:sz w:val="34"/>
          <w:szCs w:val="34"/>
          <w:rtl w:val="0"/>
        </w:rPr>
        <w:t xml:space="preserve">pgAdmin - Create server dialog does not appear</w:t>
      </w:r>
    </w:p>
    <w:p w:rsidR="00000000" w:rsidDel="00000000" w:rsidP="00000000" w:rsidRDefault="00000000" w:rsidRPr="00000000" w14:paraId="000004E4">
      <w:pPr>
        <w:rPr/>
      </w:pPr>
      <w:r w:rsidDel="00000000" w:rsidR="00000000" w:rsidRPr="00000000">
        <w:rPr>
          <w:rtl w:val="0"/>
        </w:rPr>
        <w:t xml:space="preserve">pgAdmin has a new version. Create server dialog may not appear. Try using register-&gt; server instead.</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2"/>
        <w:spacing w:after="200" w:lineRule="auto"/>
        <w:rPr/>
      </w:pPr>
      <w:bookmarkStart w:colFirst="0" w:colLast="0" w:name="_dzfh5tcr7gt3" w:id="136"/>
      <w:bookmarkEnd w:id="136"/>
      <w:r w:rsidDel="00000000" w:rsidR="00000000" w:rsidRPr="00000000">
        <w:rPr>
          <w:rtl w:val="0"/>
        </w:rPr>
        <w:t xml:space="preserve">pgAdmin - Blank/white screen after login (browser)</w:t>
      </w:r>
    </w:p>
    <w:p w:rsidR="00000000" w:rsidDel="00000000" w:rsidP="00000000" w:rsidRDefault="00000000" w:rsidRPr="00000000" w14:paraId="000004E7">
      <w:pPr>
        <w:rPr/>
      </w:pPr>
      <w:r w:rsidDel="00000000" w:rsidR="00000000" w:rsidRPr="00000000">
        <w:rPr>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E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4E9">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Solution #1:</w:t>
      </w:r>
    </w:p>
    <w:p w:rsidR="00000000" w:rsidDel="00000000" w:rsidP="00000000" w:rsidRDefault="00000000" w:rsidRPr="00000000" w14:paraId="000004EB">
      <w:pPr>
        <w:rPr/>
      </w:pPr>
      <w:r w:rsidDel="00000000" w:rsidR="00000000" w:rsidRPr="00000000">
        <w:rPr>
          <w:rtl w:val="0"/>
        </w:rPr>
        <w:t xml:space="preserve">As recommended in the following issue  </w:t>
      </w:r>
      <w:hyperlink r:id="rId119">
        <w:r w:rsidDel="00000000" w:rsidR="00000000" w:rsidRPr="00000000">
          <w:rPr>
            <w:u w:val="single"/>
            <w:rtl w:val="0"/>
          </w:rPr>
          <w:t xml:space="preserve">https://github.com/pgadmin-org/pgadmin4/issues/5432</w:t>
        </w:r>
      </w:hyperlink>
      <w:r w:rsidDel="00000000" w:rsidR="00000000" w:rsidRPr="00000000">
        <w:rPr>
          <w:rtl w:val="0"/>
        </w:rPr>
        <w:t xml:space="preserve"> setting the following environment variable solved it.</w:t>
      </w:r>
    </w:p>
    <w:p w:rsidR="00000000" w:rsidDel="00000000" w:rsidP="00000000" w:rsidRDefault="00000000" w:rsidRPr="00000000" w14:paraId="000004EC">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PGADMIN_CONFIG_WTF_CSRF_ENABLED="False"</w:t>
      </w:r>
    </w:p>
    <w:p w:rsidR="00000000" w:rsidDel="00000000" w:rsidP="00000000" w:rsidRDefault="00000000" w:rsidRPr="00000000" w14:paraId="000004ED">
      <w:pPr>
        <w:rPr/>
      </w:pPr>
      <w:r w:rsidDel="00000000" w:rsidR="00000000" w:rsidRPr="00000000">
        <w:rPr>
          <w:rtl w:val="0"/>
        </w:rPr>
        <w:t xml:space="preserve">Modified “docker run” command</w:t>
      </w:r>
    </w:p>
    <w:p w:rsidR="00000000" w:rsidDel="00000000" w:rsidP="00000000" w:rsidRDefault="00000000" w:rsidRPr="00000000" w14:paraId="000004EE">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4EF">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4F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4F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4F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4F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4F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4F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u w:val="single"/>
        </w:rPr>
      </w:pPr>
      <w:r w:rsidDel="00000000" w:rsidR="00000000" w:rsidRPr="00000000">
        <w:rPr>
          <w:u w:val="single"/>
          <w:rtl w:val="0"/>
        </w:rPr>
        <w:t xml:space="preserve">Solution #2:</w:t>
      </w:r>
    </w:p>
    <w:p w:rsidR="00000000" w:rsidDel="00000000" w:rsidP="00000000" w:rsidRDefault="00000000" w:rsidRPr="00000000" w14:paraId="000004F8">
      <w:pPr>
        <w:rPr/>
      </w:pPr>
      <w:r w:rsidDel="00000000" w:rsidR="00000000" w:rsidRPr="00000000">
        <w:rPr>
          <w:rtl w:val="0"/>
        </w:rPr>
        <w:t xml:space="preserve">Using the local installed VSCode to display GitHub Codespaces.</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When using GitHub Codespaces in the locally installed VSCode (opening a Codespace or creating/starting one) this issue did not occur.</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2"/>
        <w:spacing w:after="200" w:lineRule="auto"/>
        <w:rPr/>
      </w:pPr>
      <w:bookmarkStart w:colFirst="0" w:colLast="0" w:name="_uyjwnncmihwe" w:id="137"/>
      <w:bookmarkEnd w:id="137"/>
      <w:r w:rsidDel="00000000" w:rsidR="00000000" w:rsidRPr="00000000">
        <w:rPr>
          <w:rtl w:val="0"/>
        </w:rPr>
        <w:t xml:space="preserve">pgAdmin - Can not access/open the PgAdmin address via browser</w:t>
      </w:r>
    </w:p>
    <w:p w:rsidR="00000000" w:rsidDel="00000000" w:rsidP="00000000" w:rsidRDefault="00000000" w:rsidRPr="00000000" w14:paraId="000004FD">
      <w:pPr>
        <w:rPr>
          <w:rFonts w:ascii="Courier New" w:cs="Courier New" w:eastAsia="Courier New" w:hAnsi="Courier New"/>
          <w:shd w:fill="efefef" w:val="clear"/>
        </w:rPr>
      </w:pPr>
      <w:r w:rsidDel="00000000" w:rsidR="00000000" w:rsidRPr="00000000">
        <w:rPr>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4FE">
      <w:pPr>
        <w:rPr>
          <w:rFonts w:ascii="Courier New" w:cs="Courier New" w:eastAsia="Courier New" w:hAnsi="Courier New"/>
          <w:shd w:fill="efefef" w:val="clear"/>
        </w:rPr>
      </w:pPr>
      <w:r w:rsidDel="00000000" w:rsidR="00000000" w:rsidRPr="00000000">
        <w:rPr>
          <w:rtl w:val="0"/>
        </w:rPr>
        <w:t xml:space="preserve">Solution #1:</w:t>
      </w: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Modified “docker run” command</w:t>
      </w:r>
    </w:p>
    <w:p w:rsidR="00000000" w:rsidDel="00000000" w:rsidP="00000000" w:rsidRDefault="00000000" w:rsidRPr="00000000" w14:paraId="0000050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0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0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0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0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0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0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0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0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0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0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u w:val="single"/>
        </w:rPr>
      </w:pPr>
      <w:r w:rsidDel="00000000" w:rsidR="00000000" w:rsidRPr="00000000">
        <w:rPr>
          <w:u w:val="single"/>
          <w:rtl w:val="0"/>
        </w:rPr>
        <w:t xml:space="preserve">Solution #2:</w:t>
      </w:r>
    </w:p>
    <w:p w:rsidR="00000000" w:rsidDel="00000000" w:rsidP="00000000" w:rsidRDefault="00000000" w:rsidRPr="00000000" w14:paraId="0000050D">
      <w:pPr>
        <w:rPr/>
      </w:pPr>
      <w:r w:rsidDel="00000000" w:rsidR="00000000" w:rsidRPr="00000000">
        <w:rPr>
          <w:rtl w:val="0"/>
        </w:rPr>
        <w:t xml:space="preserve">Modified docker-compose.yaml configuration (via “docker compose up” command)</w:t>
      </w:r>
    </w:p>
    <w:p w:rsidR="00000000" w:rsidDel="00000000" w:rsidP="00000000" w:rsidRDefault="00000000" w:rsidRPr="00000000" w14:paraId="0000050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50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51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container_name: pgadmin-conntainer</w:t>
      </w:r>
    </w:p>
    <w:p w:rsidR="00000000" w:rsidDel="00000000" w:rsidP="00000000" w:rsidRDefault="00000000" w:rsidRPr="00000000" w14:paraId="000005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5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51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PGADMIN_DEFAULT_PASSWORD=pgadmin</w:t>
      </w:r>
    </w:p>
    <w:p w:rsidR="00000000" w:rsidDel="00000000" w:rsidP="00000000" w:rsidRDefault="00000000" w:rsidRPr="00000000" w14:paraId="0000051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PGADMIN_CONFIG_WTF_CSRF_ENABLED=False</w:t>
      </w:r>
    </w:p>
    <w:p w:rsidR="00000000" w:rsidDel="00000000" w:rsidP="00000000" w:rsidRDefault="00000000" w:rsidRPr="00000000" w14:paraId="0000051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PGADMIN_LISTEN_ADDRESS=0.0.0.0</w:t>
      </w:r>
    </w:p>
    <w:p w:rsidR="00000000" w:rsidDel="00000000" w:rsidP="00000000" w:rsidRDefault="00000000" w:rsidRPr="00000000" w14:paraId="0000051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PGADMIN_LISTEN_PORT=5050</w:t>
      </w:r>
    </w:p>
    <w:p w:rsidR="00000000" w:rsidDel="00000000" w:rsidP="00000000" w:rsidRDefault="00000000" w:rsidRPr="00000000" w14:paraId="0000051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51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"./pgadmin_data:/var/lib/pgadmin/data"</w:t>
      </w:r>
    </w:p>
    <w:p w:rsidR="00000000" w:rsidDel="00000000" w:rsidP="00000000" w:rsidRDefault="00000000" w:rsidRPr="00000000" w14:paraId="0000051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51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"5050:5050"</w:t>
      </w:r>
    </w:p>
    <w:p w:rsidR="00000000" w:rsidDel="00000000" w:rsidP="00000000" w:rsidRDefault="00000000" w:rsidRPr="00000000" w14:paraId="0000051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51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de-zoomcamp-network</w:t>
      </w:r>
    </w:p>
    <w:p w:rsidR="00000000" w:rsidDel="00000000" w:rsidP="00000000" w:rsidRDefault="00000000" w:rsidRPr="00000000" w14:paraId="0000051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depends_on:</w:t>
      </w:r>
    </w:p>
    <w:p w:rsidR="00000000" w:rsidDel="00000000" w:rsidP="00000000" w:rsidRDefault="00000000" w:rsidRPr="00000000" w14:paraId="0000051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postgres-conntainer</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2"/>
        <w:spacing w:after="240" w:before="240" w:lineRule="auto"/>
        <w:rPr/>
      </w:pPr>
      <w:bookmarkStart w:colFirst="0" w:colLast="0" w:name="_teb9ple2tbf" w:id="138"/>
      <w:bookmarkEnd w:id="138"/>
      <w:r w:rsidDel="00000000" w:rsidR="00000000" w:rsidRPr="00000000">
        <w:rPr>
          <w:rtl w:val="0"/>
        </w:rPr>
        <w:t xml:space="preserve">pgAdmin - How to Persist pgAdmin Configurations</w:t>
      </w:r>
    </w:p>
    <w:p w:rsidR="00000000" w:rsidDel="00000000" w:rsidP="00000000" w:rsidRDefault="00000000" w:rsidRPr="00000000" w14:paraId="00000521">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22">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23">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24">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25">
      <w:pPr>
        <w:rPr/>
      </w:pPr>
      <w:r w:rsidDel="00000000" w:rsidR="00000000" w:rsidRPr="00000000">
        <w:rPr>
          <w:rtl w:val="0"/>
        </w:rPr>
        <w:t xml:space="preserve"># sudo chmod -R 755 /path/to/pgadmin-data</w:t>
      </w:r>
    </w:p>
    <w:p w:rsidR="00000000" w:rsidDel="00000000" w:rsidP="00000000" w:rsidRDefault="00000000" w:rsidRPr="00000000" w14:paraId="00000526">
      <w:pPr>
        <w:pStyle w:val="Heading2"/>
        <w:rPr/>
      </w:pPr>
      <w:bookmarkStart w:colFirst="0" w:colLast="0" w:name="_oe38b5vvde36" w:id="139"/>
      <w:bookmarkEnd w:id="139"/>
      <w:r w:rsidDel="00000000" w:rsidR="00000000" w:rsidRPr="00000000">
        <w:rPr>
          <w:rtl w:val="0"/>
        </w:rPr>
        <w:t xml:space="preserve">pgAdmin - Unable to connect to server: [Errno -3] Try again</w:t>
      </w:r>
    </w:p>
    <w:p w:rsidR="00000000" w:rsidDel="00000000" w:rsidP="00000000" w:rsidRDefault="00000000" w:rsidRPr="00000000" w14:paraId="00000527">
      <w:pPr>
        <w:spacing w:after="240" w:before="240" w:lineRule="auto"/>
        <w:rPr/>
      </w:pPr>
      <w:r w:rsidDel="00000000" w:rsidR="00000000" w:rsidRPr="00000000">
        <w:rPr>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28">
      <w:pPr>
        <w:spacing w:after="240" w:before="240" w:lineRule="auto"/>
        <w:rPr/>
      </w:pPr>
      <w:r w:rsidDel="00000000" w:rsidR="00000000" w:rsidRPr="00000000">
        <w:rPr>
          <w:rtl w:val="0"/>
        </w:rPr>
        <w:t xml:space="preserve">Solution 1:</w:t>
      </w:r>
    </w:p>
    <w:p w:rsidR="00000000" w:rsidDel="00000000" w:rsidP="00000000" w:rsidRDefault="00000000" w:rsidRPr="00000000" w14:paraId="00000529">
      <w:pPr>
        <w:numPr>
          <w:ilvl w:val="0"/>
          <w:numId w:val="9"/>
        </w:numPr>
        <w:spacing w:after="0" w:afterAutospacing="0" w:before="240" w:lineRule="auto"/>
        <w:ind w:left="720" w:hanging="360"/>
      </w:pPr>
      <w:r w:rsidDel="00000000" w:rsidR="00000000" w:rsidRPr="00000000">
        <w:rPr>
          <w:rtl w:val="0"/>
        </w:rPr>
        <w:t xml:space="preserve">Verify that both containers are connected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network inspect pg-network</w:t>
      </w:r>
    </w:p>
    <w:p w:rsidR="00000000" w:rsidDel="00000000" w:rsidP="00000000" w:rsidRDefault="00000000" w:rsidRPr="00000000" w14:paraId="0000052A">
      <w:pPr>
        <w:numPr>
          <w:ilvl w:val="0"/>
          <w:numId w:val="9"/>
        </w:numPr>
        <w:spacing w:after="0" w:afterAutospacing="0" w:before="0" w:beforeAutospacing="0" w:lineRule="auto"/>
        <w:ind w:left="720" w:hanging="360"/>
      </w:pPr>
      <w:r w:rsidDel="00000000" w:rsidR="00000000" w:rsidRPr="00000000">
        <w:rPr>
          <w:rtl w:val="0"/>
        </w:rPr>
        <w:t xml:space="preserve">If Docker Postgres container is not connected, then connect it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network connect pg-network postgresContainer_name</w:t>
      </w:r>
    </w:p>
    <w:p w:rsidR="00000000" w:rsidDel="00000000" w:rsidP="00000000" w:rsidRDefault="00000000" w:rsidRPr="00000000" w14:paraId="0000052B">
      <w:pPr>
        <w:numPr>
          <w:ilvl w:val="0"/>
          <w:numId w:val="9"/>
        </w:numPr>
        <w:spacing w:after="240" w:before="0" w:beforeAutospacing="0" w:lineRule="auto"/>
        <w:ind w:left="720" w:hanging="360"/>
      </w:pPr>
      <w:r w:rsidDel="00000000" w:rsidR="00000000" w:rsidRPr="00000000">
        <w:rPr>
          <w:rtl w:val="0"/>
        </w:rPr>
        <w:t xml:space="preserve">Retry connection, and if error persist, instead of using </w:t>
      </w:r>
      <w:r w:rsidDel="00000000" w:rsidR="00000000" w:rsidRPr="00000000">
        <w:rPr>
          <w:rFonts w:ascii="Roboto Mono" w:cs="Roboto Mono" w:eastAsia="Roboto Mono" w:hAnsi="Roboto Mono"/>
          <w:color w:val="188038"/>
          <w:rtl w:val="0"/>
        </w:rPr>
        <w:t xml:space="preserve">pg-database</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Connection &gt; Host name/address: pg-database</w:t>
      </w:r>
      <w:r w:rsidDel="00000000" w:rsidR="00000000" w:rsidRPr="00000000">
        <w:rPr>
          <w:rtl w:val="0"/>
        </w:rPr>
        <w:t xml:space="preserve">, </w:t>
      </w:r>
      <w:r w:rsidDel="00000000" w:rsidR="00000000" w:rsidRPr="00000000">
        <w:rPr>
          <w:b w:val="1"/>
          <w:rtl w:val="0"/>
        </w:rPr>
        <w:t xml:space="preserve">Try using IP Address:</w:t>
      </w:r>
      <w:r w:rsidDel="00000000" w:rsidR="00000000" w:rsidRPr="00000000">
        <w:rPr>
          <w:rtl w:val="0"/>
        </w:rPr>
        <w:t xml:space="preserve"> Use the IP address of the </w:t>
      </w:r>
      <w:r w:rsidDel="00000000" w:rsidR="00000000" w:rsidRPr="00000000">
        <w:rPr>
          <w:rFonts w:ascii="Roboto Mono" w:cs="Roboto Mono" w:eastAsia="Roboto Mono" w:hAnsi="Roboto Mono"/>
          <w:color w:val="188038"/>
          <w:rtl w:val="0"/>
        </w:rPr>
        <w:t xml:space="preserve">postgresContainer_name</w:t>
      </w:r>
      <w:r w:rsidDel="00000000" w:rsidR="00000000" w:rsidRPr="00000000">
        <w:rPr>
          <w:rtl w:val="0"/>
        </w:rPr>
        <w:t xml:space="preserve"> container e.g.(172.19.0.3) in the pgAdmin configuration instead of the container name or pg-database.</w:t>
      </w:r>
    </w:p>
    <w:p w:rsidR="00000000" w:rsidDel="00000000" w:rsidP="00000000" w:rsidRDefault="00000000" w:rsidRPr="00000000" w14:paraId="0000052C">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python ingest_data.py \</w:t>
        </w:r>
      </w:ins>
    </w:p>
    <w:p w:rsidR="00000000" w:rsidDel="00000000" w:rsidP="00000000" w:rsidRDefault="00000000" w:rsidRPr="00000000" w14:paraId="0000052D">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--user=root \</w:t>
        </w:r>
      </w:ins>
    </w:p>
    <w:p w:rsidR="00000000" w:rsidDel="00000000" w:rsidP="00000000" w:rsidRDefault="00000000" w:rsidRPr="00000000" w14:paraId="0000052E">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--password=root \</w:t>
        </w:r>
      </w:ins>
    </w:p>
    <w:p w:rsidR="00000000" w:rsidDel="00000000" w:rsidP="00000000" w:rsidRDefault="00000000" w:rsidRPr="00000000" w14:paraId="0000052F">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--host=localhost \</w:t>
        </w:r>
      </w:ins>
    </w:p>
    <w:p w:rsidR="00000000" w:rsidDel="00000000" w:rsidP="00000000" w:rsidRDefault="00000000" w:rsidRPr="00000000" w14:paraId="00000530">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--port=5432 \</w:t>
        </w:r>
      </w:ins>
    </w:p>
    <w:p w:rsidR="00000000" w:rsidDel="00000000" w:rsidP="00000000" w:rsidRDefault="00000000" w:rsidRPr="00000000" w14:paraId="00000531">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--db=ny_taxi \</w:t>
        </w:r>
      </w:ins>
    </w:p>
    <w:p w:rsidR="00000000" w:rsidDel="00000000" w:rsidP="00000000" w:rsidRDefault="00000000" w:rsidRPr="00000000" w14:paraId="00000532">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--table_name=yellow_taxi_trips \</w:t>
        </w:r>
      </w:ins>
    </w:p>
    <w:p w:rsidR="00000000" w:rsidDel="00000000" w:rsidP="00000000" w:rsidRDefault="00000000" w:rsidRPr="00000000" w14:paraId="00000533">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sz w:val="34"/>
            <w:szCs w:val="34"/>
            <w:rtl w:val="0"/>
          </w:rPr>
          <w:t xml:space="preserve">--url=${URL}</w:t>
        </w:r>
      </w:ins>
    </w:p>
    <w:p w:rsidR="00000000" w:rsidDel="00000000" w:rsidP="00000000" w:rsidRDefault="00000000" w:rsidRPr="00000000" w14:paraId="00000534">
      <w:pPr>
        <w:pStyle w:val="Heading2"/>
        <w:rPr>
          <w:ins w:author="Clay Bazzle" w:id="6" w:date="2025-09-08T20:22:54Z"/>
          <w:sz w:val="34"/>
          <w:szCs w:val="34"/>
        </w:rPr>
      </w:pPr>
      <w:ins w:author="Clay Bazzle" w:id="6" w:date="2025-09-08T20:22:54Z">
        <w:bookmarkStart w:colFirst="0" w:colLast="0" w:name="_21lvlhj2y4r" w:id="140"/>
        <w:bookmarkEnd w:id="140"/>
        <w:r w:rsidDel="00000000" w:rsidR="00000000" w:rsidRPr="00000000">
          <w:rPr>
            <w:rtl w:val="0"/>
          </w:rPr>
        </w:r>
      </w:ins>
    </w:p>
    <w:p w:rsidR="00000000" w:rsidDel="00000000" w:rsidP="00000000" w:rsidRDefault="00000000" w:rsidRPr="00000000" w14:paraId="00000535">
      <w:pPr>
        <w:pStyle w:val="Heading2"/>
        <w:rPr>
          <w:ins w:author="Clay Bazzle" w:id="6" w:date="2025-09-08T20:22:54Z"/>
          <w:sz w:val="34"/>
          <w:szCs w:val="34"/>
        </w:rPr>
      </w:pPr>
      <w:ins w:author="Clay Bazzle" w:id="6" w:date="2025-09-08T20:22:54Z">
        <w:bookmarkStart w:colFirst="0" w:colLast="0" w:name="_osvngnojxj2" w:id="141"/>
        <w:bookmarkEnd w:id="141"/>
        <w:r w:rsidDel="00000000" w:rsidR="00000000" w:rsidRPr="00000000">
          <w:rPr>
            <w:rtl w:val="0"/>
          </w:rPr>
        </w:r>
      </w:ins>
    </w:p>
    <w:p w:rsidR="00000000" w:rsidDel="00000000" w:rsidP="00000000" w:rsidRDefault="00000000" w:rsidRPr="00000000" w14:paraId="00000536">
      <w:pPr>
        <w:pStyle w:val="Heading2"/>
        <w:rPr>
          <w:sz w:val="34"/>
          <w:szCs w:val="34"/>
        </w:rPr>
      </w:pPr>
      <w:bookmarkStart w:colFirst="0" w:colLast="0" w:name="_21lvlhj2y4r" w:id="140"/>
      <w:bookmarkEnd w:id="140"/>
      <w:r w:rsidDel="00000000" w:rsidR="00000000" w:rsidRPr="00000000">
        <w:rPr>
          <w:sz w:val="34"/>
          <w:szCs w:val="34"/>
          <w:rtl w:val="0"/>
        </w:rPr>
        <w:t xml:space="preserve">Python - ModuleNotFoundError: No module named 'pysqlite2' </w:t>
      </w:r>
    </w:p>
    <w:p w:rsidR="00000000" w:rsidDel="00000000" w:rsidP="00000000" w:rsidRDefault="00000000" w:rsidRPr="00000000" w14:paraId="00000537">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38">
      <w:pPr>
        <w:rPr>
          <w:b w:val="1"/>
          <w:sz w:val="34"/>
          <w:szCs w:val="34"/>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The issue seems to arise from the missing of sqlite3.dll in path ".\Anaconda\Dlls\". </w:t>
      </w:r>
    </w:p>
    <w:p w:rsidR="00000000" w:rsidDel="00000000" w:rsidP="00000000" w:rsidRDefault="00000000" w:rsidRPr="00000000" w14:paraId="0000053A">
      <w:pPr>
        <w:rPr>
          <w:sz w:val="34"/>
          <w:szCs w:val="34"/>
        </w:rPr>
      </w:pPr>
      <w:r w:rsidDel="00000000" w:rsidR="00000000" w:rsidRPr="00000000">
        <w:rPr>
          <w:rFonts w:ascii="Arial Unicode MS" w:cs="Arial Unicode MS" w:eastAsia="Arial Unicode MS" w:hAnsi="Arial Unicode MS"/>
          <w:rtl w:val="0"/>
        </w:rPr>
        <w:t xml:space="preserve">✅I solved it by simply copying that .dll file from \Anaconda3\Library\bin and put it under the path mentioned above. (if you are using anaconda) </w:t>
      </w:r>
      <w:r w:rsidDel="00000000" w:rsidR="00000000" w:rsidRPr="00000000">
        <w:rPr>
          <w:rtl w:val="0"/>
        </w:rPr>
      </w:r>
    </w:p>
    <w:p w:rsidR="00000000" w:rsidDel="00000000" w:rsidP="00000000" w:rsidRDefault="00000000" w:rsidRPr="00000000" w14:paraId="0000053B">
      <w:pPr>
        <w:pStyle w:val="Heading2"/>
        <w:rPr>
          <w:sz w:val="34"/>
          <w:szCs w:val="34"/>
        </w:rPr>
      </w:pPr>
      <w:bookmarkStart w:colFirst="0" w:colLast="0" w:name="_wzx3ok7s1b49" w:id="142"/>
      <w:bookmarkEnd w:id="142"/>
      <w:r w:rsidDel="00000000" w:rsidR="00000000" w:rsidRPr="00000000">
        <w:rPr>
          <w:sz w:val="34"/>
          <w:szCs w:val="34"/>
          <w:rtl w:val="0"/>
        </w:rPr>
        <w:t xml:space="preserve">Python - Ingestion with Jupyter notebook - missing 100000 records</w:t>
      </w:r>
    </w:p>
    <w:p w:rsidR="00000000" w:rsidDel="00000000" w:rsidP="00000000" w:rsidRDefault="00000000" w:rsidRPr="00000000" w14:paraId="0000053C">
      <w:pPr>
        <w:rPr/>
      </w:pPr>
      <w:r w:rsidDel="00000000" w:rsidR="00000000" w:rsidRPr="00000000">
        <w:rPr>
          <w:rtl w:val="0"/>
        </w:rPr>
        <w:t xml:space="preserve">If you follow the video </w:t>
      </w:r>
      <w:hyperlink r:id="rId120">
        <w:r w:rsidDel="00000000" w:rsidR="00000000" w:rsidRPr="00000000">
          <w:rPr>
            <w:u w:val="single"/>
            <w:rtl w:val="0"/>
          </w:rPr>
          <w:t xml:space="preserve">1.2.2 - Ingesting NY Taxi Data to Postgres</w:t>
        </w:r>
      </w:hyperlink>
      <w:r w:rsidDel="00000000" w:rsidR="00000000" w:rsidRPr="00000000">
        <w:rPr>
          <w:rtl w:val="0"/>
        </w:rPr>
        <w:t xml:space="preserve"> and you execute all the same 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remove the cell “df=next(df_iter)” that appears higher up in the notebook than the while loop. The first time w(df_iter) is called should be</w:t>
      </w:r>
      <w:r w:rsidDel="00000000" w:rsidR="00000000" w:rsidRPr="00000000">
        <w:rPr>
          <w:i w:val="1"/>
          <w:rtl w:val="0"/>
        </w:rPr>
        <w:t xml:space="preserve"> within</w:t>
      </w:r>
      <w:r w:rsidDel="00000000" w:rsidR="00000000" w:rsidRPr="00000000">
        <w:rPr>
          <w:rtl w:val="0"/>
        </w:rPr>
        <w:t xml:space="preserve"> the while loop.</w:t>
      </w:r>
    </w:p>
    <w:p w:rsidR="00000000" w:rsidDel="00000000" w:rsidP="00000000" w:rsidRDefault="00000000" w:rsidRPr="00000000" w14:paraId="0000053F">
      <w:pPr>
        <w:rPr/>
      </w:pPr>
      <w:r w:rsidDel="00000000" w:rsidR="00000000" w:rsidRPr="00000000">
        <w:rPr>
          <w:b w:val="1"/>
          <w:rtl w:val="0"/>
        </w:rPr>
        <w:t xml:space="preserve">📔Note:</w:t>
      </w:r>
      <w:r w:rsidDel="00000000" w:rsidR="00000000" w:rsidRPr="00000000">
        <w:rPr>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40">
      <w:pPr>
        <w:pStyle w:val="Heading2"/>
        <w:rPr/>
      </w:pPr>
      <w:bookmarkStart w:colFirst="0" w:colLast="0" w:name="_gad5y9ggtx1" w:id="143"/>
      <w:bookmarkEnd w:id="143"/>
      <w:r w:rsidDel="00000000" w:rsidR="00000000" w:rsidRPr="00000000">
        <w:rPr>
          <w:rtl w:val="0"/>
        </w:rPr>
        <w:t xml:space="preserve">iPython - Pandas parsing dates with ‘read_csv’</w:t>
      </w:r>
    </w:p>
    <w:p w:rsidR="00000000" w:rsidDel="00000000" w:rsidP="00000000" w:rsidRDefault="00000000" w:rsidRPr="00000000" w14:paraId="00000541">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42">
      <w:pPr>
        <w:rPr/>
      </w:pPr>
      <w:hyperlink r:id="rId121">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43">
      <w:pPr>
        <w:rPr/>
      </w:pPr>
      <w:r w:rsidDel="00000000" w:rsidR="00000000" w:rsidRPr="00000000">
        <w:rPr>
          <w:rtl w:val="0"/>
        </w:rPr>
        <w:t xml:space="preserve">Example from week 1</w:t>
      </w:r>
    </w:p>
    <w:p w:rsidR="00000000" w:rsidDel="00000000" w:rsidP="00000000" w:rsidRDefault="00000000" w:rsidRPr="00000000" w14:paraId="00000544">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45">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46">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47">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48">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49">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which will output</w:t>
      </w:r>
    </w:p>
    <w:p w:rsidR="00000000" w:rsidDel="00000000" w:rsidP="00000000" w:rsidRDefault="00000000" w:rsidRPr="00000000" w14:paraId="0000054C">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4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4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4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5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5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5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5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5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5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5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5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5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5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5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5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5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5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5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5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6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6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62">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63">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64">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65">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66">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7">
      <w:pPr>
        <w:pStyle w:val="Heading2"/>
        <w:spacing w:after="200" w:lineRule="auto"/>
        <w:rPr>
          <w:rFonts w:ascii="Consolas" w:cs="Consolas" w:eastAsia="Consolas" w:hAnsi="Consolas"/>
          <w:i w:val="1"/>
          <w:sz w:val="17"/>
          <w:szCs w:val="17"/>
        </w:rPr>
      </w:pPr>
      <w:bookmarkStart w:colFirst="0" w:colLast="0" w:name="_z58y65imuckf" w:id="144"/>
      <w:bookmarkEnd w:id="144"/>
      <w:r w:rsidDel="00000000" w:rsidR="00000000" w:rsidRPr="00000000">
        <w:rPr>
          <w:sz w:val="34"/>
          <w:szCs w:val="34"/>
          <w:rtl w:val="0"/>
        </w:rPr>
        <w:t xml:space="preserve">Python - Python cant ingest data from the github link provided using curl</w:t>
      </w: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  os.system(f"curl -LO {url} -o {csv_name}")</w:t>
      </w:r>
    </w:p>
    <w:p w:rsidR="00000000" w:rsidDel="00000000" w:rsidP="00000000" w:rsidRDefault="00000000" w:rsidRPr="00000000" w14:paraId="00000569">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A">
      <w:pPr>
        <w:pStyle w:val="Heading2"/>
        <w:spacing w:after="200" w:lineRule="auto"/>
        <w:rPr>
          <w:sz w:val="34"/>
          <w:szCs w:val="34"/>
        </w:rPr>
      </w:pPr>
      <w:bookmarkStart w:colFirst="0" w:colLast="0" w:name="_ozmo3vnb46rs" w:id="145"/>
      <w:bookmarkEnd w:id="145"/>
      <w:r w:rsidDel="00000000" w:rsidR="00000000" w:rsidRPr="00000000">
        <w:rPr>
          <w:sz w:val="34"/>
          <w:szCs w:val="34"/>
          <w:rtl w:val="0"/>
        </w:rPr>
        <w:t xml:space="preserve">Python - Pandas can read *.csv.gzip</w:t>
      </w:r>
    </w:p>
    <w:p w:rsidR="00000000" w:rsidDel="00000000" w:rsidP="00000000" w:rsidRDefault="00000000" w:rsidRPr="00000000" w14:paraId="0000056B">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56C">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56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56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56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57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71">
      <w:pPr>
        <w:rPr>
          <w:i w:val="1"/>
          <w:sz w:val="28"/>
          <w:szCs w:val="28"/>
        </w:rPr>
      </w:pPr>
      <w:r w:rsidDel="00000000" w:rsidR="00000000" w:rsidRPr="00000000">
        <w:rPr>
          <w:rtl w:val="0"/>
        </w:rPr>
      </w:r>
    </w:p>
    <w:p w:rsidR="00000000" w:rsidDel="00000000" w:rsidP="00000000" w:rsidRDefault="00000000" w:rsidRPr="00000000" w14:paraId="00000572">
      <w:pPr>
        <w:pStyle w:val="Heading2"/>
        <w:rPr>
          <w:b w:val="1"/>
          <w:sz w:val="34"/>
          <w:szCs w:val="34"/>
        </w:rPr>
      </w:pPr>
      <w:bookmarkStart w:colFirst="0" w:colLast="0" w:name="_x306jsre56di" w:id="146"/>
      <w:bookmarkEnd w:id="146"/>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Contrary to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74">
      <w:pPr>
        <w:rPr>
          <w:b w:val="1"/>
          <w:sz w:val="34"/>
          <w:szCs w:val="34"/>
        </w:rPr>
      </w:pPr>
      <w:r w:rsidDel="00000000" w:rsidR="00000000" w:rsidRPr="00000000">
        <w:rPr>
          <w:rtl w:val="0"/>
        </w:rPr>
      </w:r>
    </w:p>
    <w:p w:rsidR="00000000" w:rsidDel="00000000" w:rsidP="00000000" w:rsidRDefault="00000000" w:rsidRPr="00000000" w14:paraId="0000057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pyarrow.parquet as pq</w:t>
      </w:r>
    </w:p>
    <w:p w:rsidR="00000000" w:rsidDel="00000000" w:rsidP="00000000" w:rsidRDefault="00000000" w:rsidRPr="00000000" w14:paraId="0000057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output_name = “</w:t>
      </w:r>
      <w:hyperlink r:id="rId122">
        <w:r w:rsidDel="00000000" w:rsidR="00000000" w:rsidRPr="00000000">
          <w:rPr>
            <w:rFonts w:ascii="Roboto Mono" w:cs="Roboto Mono" w:eastAsia="Roboto Mono" w:hAnsi="Roboto Mono"/>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hd w:fill="f3f3f3" w:val="clear"/>
          <w:rtl w:val="0"/>
        </w:rPr>
        <w:t xml:space="preserve">”</w:t>
      </w:r>
    </w:p>
    <w:p w:rsidR="00000000" w:rsidDel="00000000" w:rsidP="00000000" w:rsidRDefault="00000000" w:rsidRPr="00000000" w14:paraId="0000057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57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579">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A">
      <w:pPr>
        <w:spacing w:line="240" w:lineRule="auto"/>
        <w:rPr>
          <w:rFonts w:ascii="Roboto Mono" w:cs="Roboto Mono" w:eastAsia="Roboto Mono" w:hAnsi="Roboto Mono"/>
          <w:strike w:val="1"/>
          <w:shd w:fill="f3f3f3" w:val="clear"/>
        </w:rPr>
      </w:pPr>
      <w:r w:rsidDel="00000000" w:rsidR="00000000" w:rsidRPr="00000000">
        <w:rPr>
          <w:rFonts w:ascii="Roboto Mono" w:cs="Roboto Mono" w:eastAsia="Roboto Mono" w:hAnsi="Roboto Mono"/>
          <w:strike w:val="1"/>
          <w:shd w:fill="f3f3f3" w:val="clear"/>
          <w:rtl w:val="0"/>
        </w:rPr>
        <w:t xml:space="preserve">engine = create_engine(f'postgresql://{user}:{password}@{host}:{port}/{db}')</w:t>
      </w:r>
    </w:p>
    <w:p w:rsidR="00000000" w:rsidDel="00000000" w:rsidP="00000000" w:rsidRDefault="00000000" w:rsidRPr="00000000" w14:paraId="0000057B">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table_name=”yellow_taxi_schema”</w:t>
      </w:r>
    </w:p>
    <w:p w:rsidR="00000000" w:rsidDel="00000000" w:rsidP="00000000" w:rsidRDefault="00000000" w:rsidRPr="00000000" w14:paraId="0000057D">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Clear table if exists</w:t>
      </w:r>
    </w:p>
    <w:p w:rsidR="00000000" w:rsidDel="00000000" w:rsidP="00000000" w:rsidRDefault="00000000" w:rsidRPr="00000000" w14:paraId="0000057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pq.read_table(output_name).to_pandas().head(n=0).to_sql(name=table_name, con=engine, if_exists='replace')</w:t>
      </w:r>
    </w:p>
    <w:p w:rsidR="00000000" w:rsidDel="00000000" w:rsidP="00000000" w:rsidRDefault="00000000" w:rsidRPr="00000000" w14:paraId="00000580">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8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default (and max) batch size</w:t>
      </w:r>
    </w:p>
    <w:p w:rsidR="00000000" w:rsidDel="00000000" w:rsidP="00000000" w:rsidRDefault="00000000" w:rsidRPr="00000000" w14:paraId="0000058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index = 65536</w:t>
      </w:r>
    </w:p>
    <w:p w:rsidR="00000000" w:rsidDel="00000000" w:rsidP="00000000" w:rsidRDefault="00000000" w:rsidRPr="00000000" w14:paraId="00000583">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8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for i in parquet_file.iter_batches(use_threads=True):</w:t>
      </w:r>
    </w:p>
    <w:p w:rsidR="00000000" w:rsidDel="00000000" w:rsidP="00000000" w:rsidRDefault="00000000" w:rsidRPr="00000000" w14:paraId="0000058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t_start = time()</w:t>
      </w:r>
    </w:p>
    <w:p w:rsidR="00000000" w:rsidDel="00000000" w:rsidP="00000000" w:rsidRDefault="00000000" w:rsidRPr="00000000" w14:paraId="0000058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print(f'Ingesting {index} out of {parquet_size} rows ({index / parquet_size:.0%})')</w:t>
      </w:r>
    </w:p>
    <w:p w:rsidR="00000000" w:rsidDel="00000000" w:rsidP="00000000" w:rsidRDefault="00000000" w:rsidRPr="00000000" w14:paraId="0000058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i.to_pandas().to_sql(name=table_name, con=engine, if_exists='append')</w:t>
      </w:r>
    </w:p>
    <w:p w:rsidR="00000000" w:rsidDel="00000000" w:rsidP="00000000" w:rsidRDefault="00000000" w:rsidRPr="00000000" w14:paraId="0000058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index += 65536</w:t>
      </w:r>
    </w:p>
    <w:p w:rsidR="00000000" w:rsidDel="00000000" w:rsidP="00000000" w:rsidRDefault="00000000" w:rsidRPr="00000000" w14:paraId="0000058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t_end = time()</w:t>
      </w:r>
    </w:p>
    <w:p w:rsidR="00000000" w:rsidDel="00000000" w:rsidP="00000000" w:rsidRDefault="00000000" w:rsidRPr="00000000" w14:paraId="0000058A">
      <w:pPr>
        <w:spacing w:line="240" w:lineRule="auto"/>
        <w:rPr/>
      </w:pPr>
      <w:r w:rsidDel="00000000" w:rsidR="00000000" w:rsidRPr="00000000">
        <w:rPr>
          <w:rFonts w:ascii="Roboto Mono" w:cs="Roboto Mono" w:eastAsia="Roboto Mono" w:hAnsi="Roboto Mono"/>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8B">
      <w:pPr>
        <w:pStyle w:val="Heading2"/>
        <w:rPr>
          <w:sz w:val="34"/>
          <w:szCs w:val="34"/>
        </w:rPr>
      </w:pPr>
      <w:bookmarkStart w:colFirst="0" w:colLast="0" w:name="_1q1fu1zg76e3" w:id="147"/>
      <w:bookmarkEnd w:id="147"/>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58C">
      <w:pPr>
        <w:rPr/>
      </w:pPr>
      <w:r w:rsidDel="00000000" w:rsidR="00000000" w:rsidRPr="00000000">
        <w:rPr>
          <w:rtl w:val="0"/>
        </w:rPr>
        <w:t xml:space="preserve">Error raised during the jupyter notebook’s cell execution:</w:t>
      </w:r>
    </w:p>
    <w:p w:rsidR="00000000" w:rsidDel="00000000" w:rsidP="00000000" w:rsidRDefault="00000000" w:rsidRPr="00000000" w14:paraId="0000058D">
      <w:pPr>
        <w:rPr>
          <w:shd w:fill="efefef" w:val="clear"/>
        </w:rPr>
      </w:pPr>
      <w:r w:rsidDel="00000000" w:rsidR="00000000" w:rsidRPr="00000000">
        <w:rPr>
          <w:shd w:fill="efefef" w:val="clear"/>
          <w:rtl w:val="0"/>
        </w:rPr>
        <w:t xml:space="preserve">from sqlalchemy import create_engine.</w:t>
      </w:r>
    </w:p>
    <w:p w:rsidR="00000000" w:rsidDel="00000000" w:rsidP="00000000" w:rsidRDefault="00000000" w:rsidRPr="00000000" w14:paraId="0000058E">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Solution: Version of Python module “typing_extensions” </w:t>
      </w:r>
      <w:hyperlink r:id="rId123">
        <w:r w:rsidDel="00000000" w:rsidR="00000000" w:rsidRPr="00000000">
          <w:rPr>
            <w:u w:val="single"/>
            <w:rtl w:val="0"/>
          </w:rPr>
          <w:t xml:space="preserve">&gt;= 4.6.0</w:t>
        </w:r>
      </w:hyperlink>
      <w:r w:rsidDel="00000000" w:rsidR="00000000" w:rsidRPr="00000000">
        <w:rPr>
          <w:rtl w:val="0"/>
        </w:rPr>
        <w:t xml:space="preserve">. Can be updated by Conda or pip.</w:t>
      </w:r>
    </w:p>
    <w:p w:rsidR="00000000" w:rsidDel="00000000" w:rsidP="00000000" w:rsidRDefault="00000000" w:rsidRPr="00000000" w14:paraId="00000590">
      <w:pPr>
        <w:pStyle w:val="Heading2"/>
        <w:spacing w:after="200" w:lineRule="auto"/>
        <w:rPr>
          <w:sz w:val="34"/>
          <w:szCs w:val="34"/>
        </w:rPr>
      </w:pPr>
      <w:bookmarkStart w:colFirst="0" w:colLast="0" w:name="_mktzpod0sl8z" w:id="148"/>
      <w:bookmarkEnd w:id="148"/>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591">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92">
      <w:pPr>
        <w:spacing w:after="0" w:lineRule="auto"/>
        <w:rPr>
          <w:sz w:val="23"/>
          <w:szCs w:val="23"/>
          <w:shd w:fill="1a1d21" w:val="clear"/>
        </w:rPr>
      </w:pPr>
      <w:r w:rsidDel="00000000" w:rsidR="00000000" w:rsidRPr="00000000">
        <w:rPr>
          <w:rtl w:val="0"/>
        </w:rPr>
      </w:r>
    </w:p>
    <w:p w:rsidR="00000000" w:rsidDel="00000000" w:rsidP="00000000" w:rsidRDefault="00000000" w:rsidRPr="00000000" w14:paraId="00000593">
      <w:pPr>
        <w:rPr>
          <w:rFonts w:ascii="Consolas" w:cs="Consolas" w:eastAsia="Consolas" w:hAnsi="Consolas"/>
          <w:sz w:val="18"/>
          <w:szCs w:val="18"/>
        </w:rPr>
      </w:pPr>
      <w:r w:rsidDel="00000000" w:rsidR="00000000" w:rsidRPr="00000000">
        <w:rPr>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2"/>
        <w:rPr>
          <w:sz w:val="34"/>
          <w:szCs w:val="34"/>
        </w:rPr>
      </w:pPr>
      <w:bookmarkStart w:colFirst="0" w:colLast="0" w:name="_6qg78nezn2bt" w:id="149"/>
      <w:bookmarkEnd w:id="149"/>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596">
      <w:pPr>
        <w:rPr/>
      </w:pPr>
      <w:r w:rsidDel="00000000" w:rsidR="00000000" w:rsidRPr="00000000">
        <w:rPr>
          <w:rtl w:val="0"/>
        </w:rPr>
        <w:t xml:space="preserve">Error raised during the jupyter notebook’s cell execution:</w:t>
      </w:r>
    </w:p>
    <w:p w:rsidR="00000000" w:rsidDel="00000000" w:rsidP="00000000" w:rsidRDefault="00000000" w:rsidRPr="00000000" w14:paraId="00000597">
      <w:pPr>
        <w:rPr>
          <w:shd w:fill="efefef" w:val="clear"/>
        </w:rPr>
      </w:pPr>
      <w:r w:rsidDel="00000000" w:rsidR="00000000" w:rsidRPr="00000000">
        <w:rPr>
          <w:shd w:fill="efefef" w:val="clear"/>
          <w:rtl w:val="0"/>
        </w:rPr>
        <w:t xml:space="preserve">engine = create_engine('postgresql://root:root@localhost:5432/ny_taxi').</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Solution: Need to install Python module “psycopg2”. Can be installed by </w:t>
      </w:r>
      <w:commentRangeStart w:id="1"/>
      <w:r w:rsidDel="00000000" w:rsidR="00000000" w:rsidRPr="00000000">
        <w:rPr>
          <w:rtl w:val="0"/>
        </w:rPr>
        <w:t xml:space="preserve">Conda or pip</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59A">
      <w:pPr>
        <w:rPr>
          <w:ins w:author="Sam" w:id="7" w:date="2025-07-18T10:33:56Z"/>
        </w:rPr>
      </w:pPr>
      <w:ins w:author="Sam" w:id="7" w:date="2025-07-18T10:33:56Z">
        <w:r w:rsidDel="00000000" w:rsidR="00000000" w:rsidRPr="00000000">
          <w:rPr>
            <w:rtl w:val="0"/>
          </w:rPr>
        </w:r>
      </w:ins>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rPr>
          <w:sz w:val="34"/>
          <w:szCs w:val="34"/>
        </w:rPr>
      </w:pPr>
      <w:bookmarkStart w:colFirst="0" w:colLast="0" w:name="_dcoedjsa6bzh" w:id="150"/>
      <w:bookmarkEnd w:id="150"/>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59D">
      <w:pPr>
        <w:rPr/>
      </w:pPr>
      <w:r w:rsidDel="00000000" w:rsidR="00000000" w:rsidRPr="00000000">
        <w:rPr>
          <w:rtl w:val="0"/>
        </w:rPr>
        <w:t xml:space="preserve">Error raised during the jupyter notebook’s cell execution:</w:t>
      </w:r>
    </w:p>
    <w:p w:rsidR="00000000" w:rsidDel="00000000" w:rsidP="00000000" w:rsidRDefault="00000000" w:rsidRPr="00000000" w14:paraId="0000059E">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59F">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5A2">
      <w:pPr>
        <w:ind w:firstLine="720"/>
        <w:rPr/>
      </w:pPr>
      <w:r w:rsidDel="00000000" w:rsidR="00000000" w:rsidRPr="00000000">
        <w:rPr>
          <w:rtl w:val="0"/>
        </w:rPr>
        <w:t xml:space="preserve">to get rid of the .venv</w:t>
      </w:r>
    </w:p>
    <w:p w:rsidR="00000000" w:rsidDel="00000000" w:rsidP="00000000" w:rsidRDefault="00000000" w:rsidRPr="00000000" w14:paraId="000005A3">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5A4">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5A5">
      <w:pPr>
        <w:ind w:firstLine="720"/>
        <w:rPr/>
      </w:pPr>
      <w:r w:rsidDel="00000000" w:rsidR="00000000" w:rsidRPr="00000000">
        <w:rPr>
          <w:rtl w:val="0"/>
        </w:rPr>
        <w:t xml:space="preserve">And re-execute the code.</w:t>
      </w:r>
    </w:p>
    <w:p w:rsidR="00000000" w:rsidDel="00000000" w:rsidP="00000000" w:rsidRDefault="00000000" w:rsidRPr="00000000" w14:paraId="000005A6">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5A7">
      <w:pPr>
        <w:rPr/>
      </w:pPr>
      <w:r w:rsidDel="00000000" w:rsidR="00000000" w:rsidRPr="00000000">
        <w:rPr>
          <w:rtl w:val="0"/>
        </w:rPr>
        <w:t xml:space="preserve">postgresql+psycopg2://{db_user}:{db_password}@{db_host}:{db_port}/{db_name}</w:t>
      </w:r>
    </w:p>
    <w:p w:rsidR="00000000" w:rsidDel="00000000" w:rsidP="00000000" w:rsidRDefault="00000000" w:rsidRPr="00000000" w14:paraId="000005A8">
      <w:pPr>
        <w:rPr/>
      </w:pPr>
      <w:r w:rsidDel="00000000" w:rsidR="00000000" w:rsidRPr="00000000">
        <w:rPr>
          <w:rtl w:val="0"/>
        </w:rPr>
        <w:br w:type="textWrapping"/>
        <w:t xml:space="preserve">Reference - Kayla Tinker 1/14/25</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pStyle w:val="Heading2"/>
        <w:rPr/>
      </w:pPr>
      <w:bookmarkStart w:colFirst="0" w:colLast="0" w:name="_swcnz5qvmd26" w:id="151"/>
      <w:bookmarkEnd w:id="151"/>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5AB">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5AC">
      <w:pPr>
        <w:rPr/>
      </w:pPr>
      <w:r w:rsidDel="00000000" w:rsidR="00000000" w:rsidRPr="00000000">
        <w:rPr>
          <w:rtl w:val="0"/>
        </w:rPr>
        <w:t xml:space="preserve">Then, try to wrap the query using text:</w:t>
      </w:r>
    </w:p>
    <w:p w:rsidR="00000000" w:rsidDel="00000000" w:rsidP="00000000" w:rsidRDefault="00000000" w:rsidRPr="00000000" w14:paraId="000005AD">
      <w:pPr>
        <w:rPr/>
      </w:pPr>
      <w:r w:rsidDel="00000000" w:rsidR="00000000" w:rsidRPr="00000000">
        <w:rPr>
          <w:rtl w:val="0"/>
        </w:rPr>
        <w:t xml:space="preserve">from sqlalchemy import text</w:t>
      </w:r>
    </w:p>
    <w:p w:rsidR="00000000" w:rsidDel="00000000" w:rsidP="00000000" w:rsidRDefault="00000000" w:rsidRPr="00000000" w14:paraId="000005AE">
      <w:pPr>
        <w:rPr/>
      </w:pPr>
      <w:r w:rsidDel="00000000" w:rsidR="00000000" w:rsidRPr="00000000">
        <w:rPr>
          <w:rtl w:val="0"/>
        </w:rPr>
        <w:t xml:space="preserve">query = text("""SELECT * FROM tbl""") df = pd.read_sql_query(query, conn)</w:t>
      </w:r>
    </w:p>
    <w:p w:rsidR="00000000" w:rsidDel="00000000" w:rsidP="00000000" w:rsidRDefault="00000000" w:rsidRPr="00000000" w14:paraId="000005AF">
      <w:pPr>
        <w:pStyle w:val="Heading2"/>
        <w:rPr/>
      </w:pPr>
      <w:bookmarkStart w:colFirst="0" w:colLast="0" w:name="_2aiwow8m84p1" w:id="152"/>
      <w:bookmarkEnd w:id="152"/>
      <w:r w:rsidDel="00000000" w:rsidR="00000000" w:rsidRPr="00000000">
        <w:rPr>
          <w:rtl w:val="0"/>
        </w:rPr>
        <w:t xml:space="preserve">GCP - Static vs Ephemeral IP / Setting up static IP for VM</w:t>
      </w:r>
    </w:p>
    <w:p w:rsidR="00000000" w:rsidDel="00000000" w:rsidP="00000000" w:rsidRDefault="00000000" w:rsidRPr="00000000" w14:paraId="000005B0">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5B1">
      <w:pPr>
        <w:spacing w:after="0" w:lineRule="auto"/>
        <w:rPr>
          <w:sz w:val="22"/>
          <w:szCs w:val="22"/>
        </w:rPr>
      </w:pPr>
      <w:r w:rsidDel="00000000" w:rsidR="00000000" w:rsidRPr="00000000">
        <w:rPr>
          <w:sz w:val="22"/>
          <w:szCs w:val="22"/>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5B2">
      <w:pPr>
        <w:spacing w:after="0" w:lineRule="auto"/>
        <w:rPr>
          <w:sz w:val="22"/>
          <w:szCs w:val="22"/>
        </w:rPr>
      </w:pPr>
      <w:r w:rsidDel="00000000" w:rsidR="00000000" w:rsidRPr="00000000">
        <w:rPr>
          <w:rtl w:val="0"/>
        </w:rPr>
      </w:r>
    </w:p>
    <w:p w:rsidR="00000000" w:rsidDel="00000000" w:rsidP="00000000" w:rsidRDefault="00000000" w:rsidRPr="00000000" w14:paraId="000005B3">
      <w:pPr>
        <w:spacing w:after="0" w:lineRule="auto"/>
        <w:rPr>
          <w:sz w:val="22"/>
          <w:szCs w:val="22"/>
        </w:rPr>
      </w:pPr>
      <w:r w:rsidDel="00000000" w:rsidR="00000000" w:rsidRPr="00000000">
        <w:rPr>
          <w:sz w:val="22"/>
          <w:szCs w:val="22"/>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5B4">
      <w:pPr>
        <w:pStyle w:val="Heading2"/>
        <w:rPr/>
      </w:pPr>
      <w:bookmarkStart w:colFirst="0" w:colLast="0" w:name="_aqy51tcpahn0" w:id="153"/>
      <w:bookmarkEnd w:id="153"/>
      <w:r w:rsidDel="00000000" w:rsidR="00000000" w:rsidRPr="00000000">
        <w:rPr>
          <w:rtl w:val="0"/>
        </w:rPr>
        <w:t xml:space="preserve">GCP - Unable to add Google Cloud SDK PATH to Windows</w:t>
      </w:r>
    </w:p>
    <w:p w:rsidR="00000000" w:rsidDel="00000000" w:rsidP="00000000" w:rsidRDefault="00000000" w:rsidRPr="00000000" w14:paraId="000005B5">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5B8">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5B9">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5BA">
      <w:pPr>
        <w:rPr/>
      </w:pPr>
      <w:r w:rsidDel="00000000" w:rsidR="00000000" w:rsidRPr="00000000">
        <w:rPr>
          <w:rtl w:val="0"/>
        </w:rPr>
        <w:t xml:space="preserve">Download the Anaconda Navigator</w:t>
      </w:r>
    </w:p>
    <w:p w:rsidR="00000000" w:rsidDel="00000000" w:rsidP="00000000" w:rsidRDefault="00000000" w:rsidRPr="00000000" w14:paraId="000005BB">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5BE">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5BF">
      <w:pPr>
        <w:numPr>
          <w:ilvl w:val="0"/>
          <w:numId w:val="83"/>
        </w:numPr>
        <w:ind w:left="720" w:hanging="360"/>
      </w:pPr>
      <w:r w:rsidDel="00000000" w:rsidR="00000000" w:rsidRPr="00000000">
        <w:rPr>
          <w:rtl w:val="0"/>
        </w:rPr>
        <w:t xml:space="preserve">Add a GitBash to Windows Terminal</w:t>
      </w:r>
    </w:p>
    <w:p w:rsidR="00000000" w:rsidDel="00000000" w:rsidP="00000000" w:rsidRDefault="00000000" w:rsidRPr="00000000" w14:paraId="000005C0">
      <w:pPr>
        <w:numPr>
          <w:ilvl w:val="0"/>
          <w:numId w:val="83"/>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5C5">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5C6">
      <w:pPr>
        <w:pStyle w:val="Heading2"/>
        <w:spacing w:after="200" w:lineRule="auto"/>
        <w:rPr>
          <w:sz w:val="34"/>
          <w:szCs w:val="34"/>
        </w:rPr>
      </w:pPr>
      <w:bookmarkStart w:colFirst="0" w:colLast="0" w:name="_qena7l9owyv9" w:id="154"/>
      <w:bookmarkEnd w:id="154"/>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5C7">
      <w:pPr>
        <w:rPr/>
      </w:pPr>
      <w:r w:rsidDel="00000000" w:rsidR="00000000" w:rsidRPr="00000000">
        <w:rPr>
          <w:rtl w:val="0"/>
        </w:rPr>
        <w:t xml:space="preserve">It asked me to create a project. This should be done from the cloud console. So maybe we don’t need this FAQ.</w:t>
      </w:r>
    </w:p>
    <w:p w:rsidR="00000000" w:rsidDel="00000000" w:rsidP="00000000" w:rsidRDefault="00000000" w:rsidRPr="00000000" w14:paraId="000005C8">
      <w:pPr>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C9">
      <w:pPr>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5CA">
      <w:pPr>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5CB">
      <w:pPr>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5CC">
      <w:pPr>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5C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E">
      <w:pPr>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From Stackoverflow: </w:t>
      </w:r>
      <w:hyperlink r:id="rId124">
        <w:r w:rsidDel="00000000" w:rsidR="00000000" w:rsidRPr="00000000">
          <w:rPr>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Project IDs are unique across all projects. That means if </w:t>
      </w:r>
      <w:r w:rsidDel="00000000" w:rsidR="00000000" w:rsidRPr="00000000">
        <w:rPr>
          <w:i w:val="1"/>
          <w:rtl w:val="0"/>
        </w:rPr>
        <w:t xml:space="preserve">any</w:t>
      </w:r>
      <w:r w:rsidDel="00000000" w:rsidR="00000000" w:rsidRPr="00000000">
        <w:rPr>
          <w:rtl w:val="0"/>
        </w:rPr>
        <w:t xml:space="preserve"> user </w:t>
      </w:r>
      <w:r w:rsidDel="00000000" w:rsidR="00000000" w:rsidRPr="00000000">
        <w:rPr>
          <w:i w:val="1"/>
          <w:rtl w:val="0"/>
        </w:rPr>
        <w:t xml:space="preserve">ever</w:t>
      </w:r>
      <w:r w:rsidDel="00000000" w:rsidR="00000000" w:rsidRPr="00000000">
        <w:rPr>
          <w:rtl w:val="0"/>
        </w:rPr>
        <w:t xml:space="preserve"> had a project with that ID, you cannot use it. testproject is pretty common, so it's not surprising it's already taken.</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2"/>
        <w:spacing w:after="200" w:before="60" w:lineRule="auto"/>
        <w:rPr>
          <w:sz w:val="34"/>
          <w:szCs w:val="34"/>
        </w:rPr>
      </w:pPr>
      <w:bookmarkStart w:colFirst="0" w:colLast="0" w:name="_3bntuo2wv1c0" w:id="155"/>
      <w:bookmarkEnd w:id="155"/>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5D4">
      <w:pPr>
        <w:spacing w:before="60" w:lineRule="auto"/>
        <w:rPr/>
      </w:pPr>
      <w:r w:rsidDel="00000000" w:rsidR="00000000" w:rsidRPr="00000000">
        <w:rPr>
          <w:rtl w:val="0"/>
        </w:rPr>
        <w:t xml:space="preserve">If you receive the error: “Error 403: The project to be billed is associated with an absent billing account., accountDisabled” It is most likely because you did not enter </w:t>
      </w:r>
      <w:r w:rsidDel="00000000" w:rsidR="00000000" w:rsidRPr="00000000">
        <w:rPr>
          <w:b w:val="1"/>
          <w:rtl w:val="0"/>
        </w:rPr>
        <w:t xml:space="preserve">YOUR </w:t>
      </w:r>
      <w:r w:rsidDel="00000000" w:rsidR="00000000" w:rsidRPr="00000000">
        <w:rPr>
          <w:rtl w:val="0"/>
        </w:rPr>
        <w:t xml:space="preserve">project ID. The snip below is from video 1.3.2</w:t>
      </w:r>
    </w:p>
    <w:p w:rsidR="00000000" w:rsidDel="00000000" w:rsidP="00000000" w:rsidRDefault="00000000" w:rsidRPr="00000000" w14:paraId="000005D5">
      <w:pPr>
        <w:rPr/>
      </w:pPr>
      <w:r w:rsidDel="00000000" w:rsidR="00000000" w:rsidRPr="00000000">
        <w:rPr>
          <w:rtl w:val="0"/>
        </w:rPr>
        <w:t xml:space="preserve">The value you enter here will be unique to each student. You can find this value on your GCP Dashboard when you login. </w:t>
      </w:r>
    </w:p>
    <w:p w:rsidR="00000000" w:rsidDel="00000000" w:rsidP="00000000" w:rsidRDefault="00000000" w:rsidRPr="00000000" w14:paraId="000005D6">
      <w:pPr>
        <w:rPr/>
      </w:pPr>
      <w:r w:rsidDel="00000000" w:rsidR="00000000" w:rsidRPr="00000000">
        <w:rPr>
          <w:rtl w:val="0"/>
        </w:rPr>
        <w:t xml:space="preserve">Another possibility is that you have not linked your billing account to your current project</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2"/>
        <w:spacing w:after="200" w:before="60" w:lineRule="auto"/>
        <w:rPr/>
      </w:pPr>
      <w:bookmarkStart w:colFirst="0" w:colLast="0" w:name="_roztzlxqun2t" w:id="156"/>
      <w:bookmarkEnd w:id="156"/>
      <w:r w:rsidDel="00000000" w:rsidR="00000000" w:rsidRPr="00000000">
        <w:rPr>
          <w:sz w:val="34"/>
          <w:szCs w:val="34"/>
          <w:rtl w:val="0"/>
        </w:rPr>
        <w:t xml:space="preserve">GCP - </w:t>
      </w:r>
      <w:r w:rsidDel="00000000" w:rsidR="00000000" w:rsidRPr="00000000">
        <w:rPr>
          <w:rtl w:val="0"/>
        </w:rPr>
        <w:t xml:space="preserve">OR-CBAT-15 ERROR Google cloud free trial account </w:t>
        <w:tab/>
        <w:t xml:space="preserve"> </w:t>
      </w:r>
    </w:p>
    <w:p w:rsidR="00000000" w:rsidDel="00000000" w:rsidP="00000000" w:rsidRDefault="00000000" w:rsidRPr="00000000" w14:paraId="000005D9">
      <w:pPr>
        <w:rPr>
          <w:b w:val="1"/>
        </w:rPr>
      </w:pPr>
      <w:r w:rsidDel="00000000" w:rsidR="00000000" w:rsidRPr="00000000">
        <w:rPr>
          <w:b w:val="1"/>
          <w:rtl w:val="0"/>
        </w:rPr>
        <w:t xml:space="preserve">GCP Account Suspension Inquiry</w:t>
      </w:r>
    </w:p>
    <w:p w:rsidR="00000000" w:rsidDel="00000000" w:rsidP="00000000" w:rsidRDefault="00000000" w:rsidRPr="00000000" w14:paraId="000005DA">
      <w:pPr>
        <w:rPr/>
      </w:pPr>
      <w:r w:rsidDel="00000000" w:rsidR="00000000" w:rsidRPr="00000000">
        <w:rPr>
          <w:rtl w:val="0"/>
        </w:rPr>
        <w:t xml:space="preserve">If Google refuses your credit/debit card, try another - I’ve got an issue with Kaspi (Kazakhstan) but it worked with TBC (Georgia).</w:t>
      </w:r>
    </w:p>
    <w:p w:rsidR="00000000" w:rsidDel="00000000" w:rsidP="00000000" w:rsidRDefault="00000000" w:rsidRPr="00000000" w14:paraId="000005DB">
      <w:pPr>
        <w:rPr/>
      </w:pPr>
      <w:r w:rsidDel="00000000" w:rsidR="00000000" w:rsidRPr="00000000">
        <w:rPr>
          <w:rtl w:val="0"/>
        </w:rPr>
        <w:t xml:space="preserve">Unfortunately, there’s small hope that support will help.</w:t>
      </w:r>
    </w:p>
    <w:p w:rsidR="00000000" w:rsidDel="00000000" w:rsidP="00000000" w:rsidRDefault="00000000" w:rsidRPr="00000000" w14:paraId="000005DC">
      <w:pPr>
        <w:rPr/>
      </w:pPr>
      <w:r w:rsidDel="00000000" w:rsidR="00000000" w:rsidRPr="00000000">
        <w:rPr>
          <w:rtl w:val="0"/>
        </w:rPr>
        <w:t xml:space="preserve">It seems that Pyypl web-card should work too.</w:t>
      </w:r>
    </w:p>
    <w:p w:rsidR="00000000" w:rsidDel="00000000" w:rsidP="00000000" w:rsidRDefault="00000000" w:rsidRPr="00000000" w14:paraId="000005DD">
      <w:pPr>
        <w:rPr>
          <w:b w:val="1"/>
        </w:rPr>
      </w:pPr>
      <w:r w:rsidDel="00000000" w:rsidR="00000000" w:rsidRPr="00000000">
        <w:rPr>
          <w:b w:val="1"/>
          <w:rtl w:val="0"/>
        </w:rPr>
        <w:t xml:space="preserve">ny-rides.json</w:t>
      </w:r>
    </w:p>
    <w:p w:rsidR="00000000" w:rsidDel="00000000" w:rsidP="00000000" w:rsidRDefault="00000000" w:rsidRPr="00000000" w14:paraId="000005DE">
      <w:pPr>
        <w:rPr/>
      </w:pPr>
      <w:r w:rsidDel="00000000" w:rsidR="00000000" w:rsidRPr="00000000">
        <w:rPr/>
        <w:drawing>
          <wp:inline distB="114300" distT="114300" distL="114300" distR="114300">
            <wp:extent cx="7415213" cy="2768028"/>
            <wp:effectExtent b="0" l="0" r="0" t="0"/>
            <wp:docPr id="56" name="image42.png"/>
            <a:graphic>
              <a:graphicData uri="http://schemas.openxmlformats.org/drawingml/2006/picture">
                <pic:pic>
                  <pic:nvPicPr>
                    <pic:cNvPr id="0" name="image42.png"/>
                    <pic:cNvPicPr preferRelativeResize="0"/>
                  </pic:nvPicPr>
                  <pic:blipFill>
                    <a:blip r:embed="rId125"/>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pStyle w:val="Heading2"/>
        <w:spacing w:after="200" w:lineRule="auto"/>
        <w:rPr>
          <w:sz w:val="34"/>
          <w:szCs w:val="34"/>
        </w:rPr>
      </w:pPr>
      <w:bookmarkStart w:colFirst="0" w:colLast="0" w:name="_47qhcnryydav" w:id="157"/>
      <w:bookmarkEnd w:id="157"/>
      <w:r w:rsidDel="00000000" w:rsidR="00000000" w:rsidRPr="00000000">
        <w:rPr>
          <w:rtl w:val="0"/>
        </w:rPr>
      </w:r>
    </w:p>
    <w:p w:rsidR="00000000" w:rsidDel="00000000" w:rsidP="00000000" w:rsidRDefault="00000000" w:rsidRPr="00000000" w14:paraId="000005E0">
      <w:pPr>
        <w:pStyle w:val="Heading2"/>
        <w:spacing w:after="200" w:lineRule="auto"/>
        <w:rPr>
          <w:sz w:val="34"/>
          <w:szCs w:val="34"/>
        </w:rPr>
      </w:pPr>
      <w:bookmarkStart w:colFirst="0" w:colLast="0" w:name="_ebyqgvivdozf" w:id="158"/>
      <w:bookmarkEnd w:id="158"/>
      <w:r w:rsidDel="00000000" w:rsidR="00000000" w:rsidRPr="00000000">
        <w:rPr>
          <w:sz w:val="34"/>
          <w:szCs w:val="34"/>
          <w:rtl w:val="0"/>
        </w:rPr>
        <w:t xml:space="preserve">GCP - Where can I find the “ny-rides.json” file?</w:t>
      </w:r>
    </w:p>
    <w:p w:rsidR="00000000" w:rsidDel="00000000" w:rsidP="00000000" w:rsidRDefault="00000000" w:rsidRPr="00000000" w14:paraId="000005E1">
      <w:pPr>
        <w:rPr/>
      </w:pPr>
      <w:r w:rsidDel="00000000" w:rsidR="00000000" w:rsidRPr="00000000">
        <w:rPr>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E2">
      <w:pPr>
        <w:rPr/>
      </w:pPr>
      <w:r w:rsidDel="00000000" w:rsidR="00000000" w:rsidRPr="00000000">
        <w:rPr>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E3">
      <w:pPr>
        <w:rPr/>
      </w:pPr>
      <w:r w:rsidDel="00000000" w:rsidR="00000000" w:rsidRPr="00000000">
        <w:rPr>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2"/>
        <w:rPr/>
      </w:pPr>
      <w:bookmarkStart w:colFirst="0" w:colLast="0" w:name="_jicpsmfgcpje" w:id="159"/>
      <w:bookmarkEnd w:id="159"/>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5E6">
      <w:pPr>
        <w:rPr>
          <w:sz w:val="34"/>
          <w:szCs w:val="34"/>
        </w:rPr>
      </w:pPr>
      <w:r w:rsidDel="00000000" w:rsidR="00000000" w:rsidRPr="00000000">
        <w:rPr>
          <w:rtl w:val="0"/>
        </w:rPr>
        <w:t xml:space="preserve">You likely didn’t enable the </w:t>
      </w:r>
      <w:hyperlink r:id="rId126">
        <w:r w:rsidDel="00000000" w:rsidR="00000000" w:rsidRPr="00000000">
          <w:rPr>
            <w:color w:val="1155cc"/>
            <w:u w:val="single"/>
            <w:rtl w:val="0"/>
          </w:rPr>
          <w:t xml:space="preserve">Compute Engine 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7">
      <w:pPr>
        <w:pStyle w:val="Heading2"/>
        <w:rPr/>
      </w:pPr>
      <w:bookmarkStart w:colFirst="0" w:colLast="0" w:name="_328uwe7zt8m5" w:id="160"/>
      <w:bookmarkEnd w:id="160"/>
      <w:r w:rsidDel="00000000" w:rsidR="00000000" w:rsidRPr="00000000">
        <w:rPr>
          <w:rtl w:val="0"/>
        </w:rPr>
        <w:t xml:space="preserve">GCP - Do I need to delete my instance in Google Cloud? </w:t>
      </w:r>
    </w:p>
    <w:p w:rsidR="00000000" w:rsidDel="00000000" w:rsidP="00000000" w:rsidRDefault="00000000" w:rsidRPr="00000000" w14:paraId="000005E8">
      <w:pPr>
        <w:rPr/>
      </w:pPr>
      <w:hyperlink r:id="rId127">
        <w:r w:rsidDel="00000000" w:rsidR="00000000" w:rsidRPr="00000000">
          <w:rPr>
            <w:u w:val="single"/>
            <w:rtl w:val="0"/>
          </w:rPr>
          <w:t xml:space="preserve">In this lecture</w:t>
        </w:r>
      </w:hyperlink>
      <w:r w:rsidDel="00000000" w:rsidR="00000000" w:rsidRPr="00000000">
        <w:rPr>
          <w:rtl w:val="0"/>
        </w:rPr>
        <w:t xml:space="preserve">, Alexey deleted his instance in Google Cloud. Do I have to do it?</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Nope. Do not delete your instance in Google </w:t>
      </w:r>
      <w:r w:rsidDel="00000000" w:rsidR="00000000" w:rsidRPr="00000000">
        <w:rPr>
          <w:rtl w:val="0"/>
        </w:rPr>
        <w:t xml:space="preserve">Cloud</w:t>
      </w:r>
      <w:r w:rsidDel="00000000" w:rsidR="00000000" w:rsidRPr="00000000">
        <w:rPr>
          <w:rtl w:val="0"/>
        </w:rPr>
        <w:t xml:space="preserve"> platform. Otherwise, you have to do this twice for the week 1 readings.</w:t>
      </w:r>
    </w:p>
    <w:p w:rsidR="00000000" w:rsidDel="00000000" w:rsidP="00000000" w:rsidRDefault="00000000" w:rsidRPr="00000000" w14:paraId="000005EB">
      <w:pPr>
        <w:pStyle w:val="Heading2"/>
        <w:rPr/>
      </w:pPr>
      <w:bookmarkStart w:colFirst="0" w:colLast="0" w:name="_a91xwasie34d" w:id="161"/>
      <w:bookmarkEnd w:id="161"/>
      <w:r w:rsidDel="00000000" w:rsidR="00000000" w:rsidRPr="00000000">
        <w:rPr>
          <w:rtl w:val="0"/>
        </w:rPr>
        <w:t xml:space="preserve">GCP - ssh public key error - multiple users / usernames </w:t>
      </w:r>
    </w:p>
    <w:p w:rsidR="00000000" w:rsidDel="00000000" w:rsidP="00000000" w:rsidRDefault="00000000" w:rsidRPr="00000000" w14:paraId="000005EC">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Permanent solution: </w:t>
      </w:r>
    </w:p>
    <w:p w:rsidR="00000000" w:rsidDel="00000000" w:rsidP="00000000" w:rsidRDefault="00000000" w:rsidRPr="00000000" w14:paraId="000005EF">
      <w:pPr>
        <w:rPr/>
      </w:pPr>
      <w:r w:rsidDel="00000000" w:rsidR="00000000" w:rsidRPr="00000000">
        <w:rPr>
          <w:rtl w:val="0"/>
        </w:rPr>
        <w:t xml:space="preserve">It turns out it wasn’t an issue with the keygen at all! It was silly, as with most “bugs.” I had given my ssh key a different username than what showed in my VM (my google account username).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spacing w:after="0" w:lineRule="auto"/>
        <w:rPr/>
      </w:pPr>
      <w:r w:rsidDel="00000000" w:rsidR="00000000" w:rsidRPr="00000000">
        <w:rPr>
          <w:rtl w:val="0"/>
        </w:rPr>
        <w:t xml:space="preserve">Temporary solution: Before i figured out my issue, I took a shortcut by ssh’ing into the VM in the browser (see screenshot), which actually worked nicely for a while. But eventually I wanted to use VScode.</w:t>
      </w:r>
    </w:p>
    <w:p w:rsidR="00000000" w:rsidDel="00000000" w:rsidP="00000000" w:rsidRDefault="00000000" w:rsidRPr="00000000" w14:paraId="000005F6">
      <w:pPr>
        <w:spacing w:after="0" w:lineRule="auto"/>
        <w:rPr/>
      </w:pPr>
      <w:r w:rsidDel="00000000" w:rsidR="00000000" w:rsidRPr="00000000">
        <w:rPr>
          <w:rtl w:val="0"/>
        </w:rPr>
      </w:r>
    </w:p>
    <w:p w:rsidR="00000000" w:rsidDel="00000000" w:rsidP="00000000" w:rsidRDefault="00000000" w:rsidRPr="00000000" w14:paraId="000005F7">
      <w:pPr>
        <w:spacing w:after="0" w:lineRule="auto"/>
        <w:rPr>
          <w:sz w:val="20"/>
          <w:szCs w:val="20"/>
        </w:rPr>
      </w:pPr>
      <w:r w:rsidDel="00000000" w:rsidR="00000000" w:rsidRPr="00000000">
        <w:rPr>
          <w:rtl w:val="0"/>
        </w:rPr>
        <w:t xml:space="preserve"> </w:t>
      </w:r>
      <w:r w:rsidDel="00000000" w:rsidR="00000000" w:rsidRPr="00000000">
        <w:rPr>
          <w:sz w:val="22"/>
          <w:szCs w:val="22"/>
        </w:rPr>
        <w:drawing>
          <wp:inline distB="114300" distT="114300" distL="114300" distR="114300">
            <wp:extent cx="4674062" cy="2515886"/>
            <wp:effectExtent b="0" l="0" r="0" t="0"/>
            <wp:docPr id="54"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Style w:val="Heading2"/>
        <w:spacing w:after="200" w:lineRule="auto"/>
        <w:rPr>
          <w:sz w:val="34"/>
          <w:szCs w:val="34"/>
        </w:rPr>
      </w:pPr>
      <w:bookmarkStart w:colFirst="0" w:colLast="0" w:name="_fv4o523i3cf4" w:id="162"/>
      <w:bookmarkEnd w:id="162"/>
      <w:r w:rsidDel="00000000" w:rsidR="00000000" w:rsidRPr="00000000">
        <w:rPr>
          <w:sz w:val="34"/>
          <w:szCs w:val="34"/>
          <w:rtl w:val="0"/>
        </w:rPr>
        <w:br w:type="textWrapping"/>
        <w:t xml:space="preserve">GCP Virtual Machine (VM) Size, Slow, Clean Up </w:t>
      </w:r>
    </w:p>
    <w:p w:rsidR="00000000" w:rsidDel="00000000" w:rsidP="00000000" w:rsidRDefault="00000000" w:rsidRPr="00000000" w14:paraId="000005F9">
      <w:pPr>
        <w:rPr/>
      </w:pPr>
      <w:r w:rsidDel="00000000" w:rsidR="00000000" w:rsidRPr="00000000">
        <w:rPr>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FA">
      <w:pPr>
        <w:rPr/>
      </w:pPr>
      <w:r w:rsidDel="00000000" w:rsidR="00000000" w:rsidRPr="00000000">
        <w:rPr>
          <w:i w:val="1"/>
          <w:rtl w:val="0"/>
        </w:rPr>
        <w:t xml:space="preserve">NB: What size VM should I start with? I started with 30GB but this wasn’t enough, I had to restart the project with a 60GB machine so I’d recommend choosing the 60GB version.</w:t>
      </w:r>
      <w:r w:rsidDel="00000000" w:rsidR="00000000" w:rsidRPr="00000000">
        <w:rPr>
          <w:rtl w:val="0"/>
        </w:rPr>
        <w:t xml:space="preserve"> </w:t>
        <w:tab/>
        <w:br w:type="textWrapping"/>
      </w:r>
    </w:p>
    <w:p w:rsidR="00000000" w:rsidDel="00000000" w:rsidP="00000000" w:rsidRDefault="00000000" w:rsidRPr="00000000" w14:paraId="000005FB">
      <w:pPr>
        <w:rPr/>
      </w:pPr>
      <w:r w:rsidDel="00000000" w:rsidR="00000000" w:rsidRPr="00000000">
        <w:rPr>
          <w:rtl w:val="0"/>
        </w:rPr>
        <w:t xml:space="preserve">Commands to inspect the health of your VM: </w:t>
      </w:r>
    </w:p>
    <w:p w:rsidR="00000000" w:rsidDel="00000000" w:rsidP="00000000" w:rsidRDefault="00000000" w:rsidRPr="00000000" w14:paraId="000005F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5F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5F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5FF">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600">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601">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60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60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60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60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606">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607">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60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609">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0A">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0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0C">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0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0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0F">
      <w:pPr>
        <w:pStyle w:val="Heading2"/>
        <w:spacing w:after="200" w:lineRule="auto"/>
        <w:rPr/>
      </w:pPr>
      <w:bookmarkStart w:colFirst="0" w:colLast="0" w:name="_ic8mqq3qyi5y" w:id="163"/>
      <w:bookmarkEnd w:id="163"/>
      <w:r w:rsidDel="00000000" w:rsidR="00000000" w:rsidRPr="00000000">
        <w:rPr>
          <w:rtl w:val="0"/>
        </w:rPr>
        <w:t xml:space="preserve">Billing account has not been enabled for this project. But you’ve done it indeed!</w:t>
      </w:r>
    </w:p>
    <w:p w:rsidR="00000000" w:rsidDel="00000000" w:rsidP="00000000" w:rsidRDefault="00000000" w:rsidRPr="00000000" w14:paraId="00000610">
      <w:pPr>
        <w:rPr/>
      </w:pPr>
      <w:r w:rsidDel="00000000" w:rsidR="00000000" w:rsidRPr="00000000">
        <w:rPr>
          <w:rtl w:val="0"/>
        </w:rPr>
        <w:t xml:space="preserve">if you’ve got the error</w:t>
      </w:r>
    </w:p>
    <w:p w:rsidR="00000000" w:rsidDel="00000000" w:rsidP="00000000" w:rsidRDefault="00000000" w:rsidRPr="00000000" w14:paraId="00000611">
      <w:pPr>
        <w:rPr>
          <w:rFonts w:ascii="Consolas" w:cs="Consolas" w:eastAsia="Consolas" w:hAnsi="Consolas"/>
        </w:rPr>
      </w:pPr>
      <w:r w:rsidDel="00000000" w:rsidR="00000000" w:rsidRPr="00000000">
        <w:rPr>
          <w:rFonts w:ascii="Consolas" w:cs="Consolas" w:eastAsia="Consolas" w:hAnsi="Consolas"/>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12">
      <w:pPr>
        <w:rPr/>
      </w:pPr>
      <w:r w:rsidDel="00000000" w:rsidR="00000000" w:rsidRPr="00000000">
        <w:rPr>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drawing>
          <wp:inline distB="114300" distT="114300" distL="114300" distR="114300">
            <wp:extent cx="5943600" cy="2654300"/>
            <wp:effectExtent b="0" l="0" r="0" t="0"/>
            <wp:docPr id="58" name="image47.png"/>
            <a:graphic>
              <a:graphicData uri="http://schemas.openxmlformats.org/drawingml/2006/picture">
                <pic:pic>
                  <pic:nvPicPr>
                    <pic:cNvPr id="0" name="image47.png"/>
                    <pic:cNvPicPr preferRelativeResize="0"/>
                  </pic:nvPicPr>
                  <pic:blipFill>
                    <a:blip r:embed="rId12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drawing>
          <wp:inline distB="114300" distT="114300" distL="114300" distR="114300">
            <wp:extent cx="5334000" cy="3619500"/>
            <wp:effectExtent b="0" l="0" r="0" t="0"/>
            <wp:docPr id="8" name="image14.png"/>
            <a:graphic>
              <a:graphicData uri="http://schemas.openxmlformats.org/drawingml/2006/picture">
                <pic:pic>
                  <pic:nvPicPr>
                    <pic:cNvPr id="0" name="image14.png"/>
                    <pic:cNvPicPr preferRelativeResize="0"/>
                  </pic:nvPicPr>
                  <pic:blipFill>
                    <a:blip r:embed="rId130"/>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b w:val="1"/>
          <w:sz w:val="34"/>
          <w:szCs w:val="34"/>
        </w:rPr>
      </w:pPr>
      <w:r w:rsidDel="00000000" w:rsidR="00000000" w:rsidRPr="00000000">
        <w:rPr>
          <w:rtl w:val="0"/>
        </w:rPr>
      </w:r>
    </w:p>
    <w:p w:rsidR="00000000" w:rsidDel="00000000" w:rsidP="00000000" w:rsidRDefault="00000000" w:rsidRPr="00000000" w14:paraId="00000618">
      <w:pPr>
        <w:pStyle w:val="Heading2"/>
        <w:spacing w:after="200" w:before="360" w:lineRule="auto"/>
        <w:rPr>
          <w:sz w:val="34"/>
          <w:szCs w:val="34"/>
        </w:rPr>
      </w:pPr>
      <w:bookmarkStart w:colFirst="0" w:colLast="0" w:name="_2z9dumnysu" w:id="164"/>
      <w:bookmarkEnd w:id="164"/>
      <w:r w:rsidDel="00000000" w:rsidR="00000000" w:rsidRPr="00000000">
        <w:rPr>
          <w:sz w:val="34"/>
          <w:szCs w:val="34"/>
          <w:rtl w:val="0"/>
        </w:rPr>
        <w:t xml:space="preserve">GCP - Windows Google Cloud SDK install issue:gcp</w:t>
      </w:r>
    </w:p>
    <w:p w:rsidR="00000000" w:rsidDel="00000000" w:rsidP="00000000" w:rsidRDefault="00000000" w:rsidRPr="00000000" w14:paraId="00000619">
      <w:pPr>
        <w:rPr/>
      </w:pPr>
      <w:r w:rsidDel="00000000" w:rsidR="00000000" w:rsidRPr="00000000">
        <w:rPr>
          <w:rtl w:val="0"/>
        </w:rPr>
        <w:t xml:space="preserve">for windows if you having trouble install SDK try follow these steps on the link, if you getting this error: </w:t>
      </w:r>
    </w:p>
    <w:p w:rsidR="00000000" w:rsidDel="00000000" w:rsidP="00000000" w:rsidRDefault="00000000" w:rsidRPr="00000000" w14:paraId="0000061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1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1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1D">
      <w:pPr>
        <w:rPr/>
      </w:pPr>
      <w:r w:rsidDel="00000000" w:rsidR="00000000" w:rsidRPr="00000000">
        <w:rPr>
          <w:rtl w:val="0"/>
        </w:rPr>
        <w:t xml:space="preserve">For me:</w:t>
      </w:r>
    </w:p>
    <w:p w:rsidR="00000000" w:rsidDel="00000000" w:rsidP="00000000" w:rsidRDefault="00000000" w:rsidRPr="00000000" w14:paraId="0000061E">
      <w:pPr>
        <w:numPr>
          <w:ilvl w:val="0"/>
          <w:numId w:val="28"/>
        </w:numPr>
        <w:ind w:left="720" w:hanging="360"/>
      </w:pPr>
      <w:r w:rsidDel="00000000" w:rsidR="00000000" w:rsidRPr="00000000">
        <w:rPr>
          <w:rtl w:val="0"/>
        </w:rPr>
        <w:t xml:space="preserve">I reinstalled the sdk using </w:t>
      </w:r>
      <w:r w:rsidDel="00000000" w:rsidR="00000000" w:rsidRPr="00000000">
        <w:rPr>
          <w:rFonts w:ascii="Roboto Mono" w:cs="Roboto Mono" w:eastAsia="Roboto Mono" w:hAnsi="Roboto Mono"/>
          <w:shd w:fill="f3f3f3" w:val="clear"/>
          <w:rtl w:val="0"/>
        </w:rPr>
        <w:t xml:space="preserve">unzip file “install.bat”,</w:t>
      </w:r>
      <w:r w:rsidDel="00000000" w:rsidR="00000000" w:rsidRPr="00000000">
        <w:rPr>
          <w:rtl w:val="0"/>
        </w:rPr>
        <w:t xml:space="preserve"> </w:t>
      </w:r>
    </w:p>
    <w:p w:rsidR="00000000" w:rsidDel="00000000" w:rsidP="00000000" w:rsidRDefault="00000000" w:rsidRPr="00000000" w14:paraId="0000061F">
      <w:pPr>
        <w:numPr>
          <w:ilvl w:val="0"/>
          <w:numId w:val="28"/>
        </w:numPr>
        <w:ind w:left="720" w:hanging="360"/>
      </w:pPr>
      <w:r w:rsidDel="00000000" w:rsidR="00000000" w:rsidRPr="00000000">
        <w:rPr>
          <w:rtl w:val="0"/>
        </w:rPr>
        <w:t xml:space="preserve">after successfully checking </w:t>
      </w:r>
      <w:r w:rsidDel="00000000" w:rsidR="00000000" w:rsidRPr="00000000">
        <w:rPr>
          <w:rFonts w:ascii="Roboto Mono" w:cs="Roboto Mono" w:eastAsia="Roboto Mono" w:hAnsi="Roboto Mono"/>
          <w:shd w:fill="f3f3f3" w:val="clear"/>
          <w:rtl w:val="0"/>
        </w:rPr>
        <w:t xml:space="preserve">gcloud version</w:t>
      </w:r>
      <w:r w:rsidDel="00000000" w:rsidR="00000000" w:rsidRPr="00000000">
        <w:rPr>
          <w:rtl w:val="0"/>
        </w:rPr>
        <w:t xml:space="preserve">, </w:t>
      </w:r>
    </w:p>
    <w:p w:rsidR="00000000" w:rsidDel="00000000" w:rsidP="00000000" w:rsidRDefault="00000000" w:rsidRPr="00000000" w14:paraId="00000620">
      <w:pPr>
        <w:numPr>
          <w:ilvl w:val="0"/>
          <w:numId w:val="28"/>
        </w:numPr>
        <w:ind w:left="720" w:hanging="360"/>
      </w:pPr>
      <w:r w:rsidDel="00000000" w:rsidR="00000000" w:rsidRPr="00000000">
        <w:rPr>
          <w:rtl w:val="0"/>
        </w:rPr>
        <w:t xml:space="preserve">run </w:t>
      </w:r>
      <w:r w:rsidDel="00000000" w:rsidR="00000000" w:rsidRPr="00000000">
        <w:rPr>
          <w:rFonts w:ascii="Roboto Mono" w:cs="Roboto Mono" w:eastAsia="Roboto Mono" w:hAnsi="Roboto Mono"/>
          <w:b w:val="1"/>
          <w:shd w:fill="f3f3f3" w:val="clear"/>
          <w:rtl w:val="0"/>
        </w:rPr>
        <w:t xml:space="preserve">gcloud init</w:t>
      </w:r>
      <w:r w:rsidDel="00000000" w:rsidR="00000000" w:rsidRPr="00000000">
        <w:rPr>
          <w:rtl w:val="0"/>
        </w:rPr>
        <w:t xml:space="preserve"> to set up project before</w:t>
      </w:r>
    </w:p>
    <w:p w:rsidR="00000000" w:rsidDel="00000000" w:rsidP="00000000" w:rsidRDefault="00000000" w:rsidRPr="00000000" w14:paraId="00000621">
      <w:pPr>
        <w:numPr>
          <w:ilvl w:val="0"/>
          <w:numId w:val="28"/>
        </w:numPr>
        <w:ind w:left="720" w:hanging="360"/>
      </w:pPr>
      <w:r w:rsidDel="00000000" w:rsidR="00000000" w:rsidRPr="00000000">
        <w:rPr>
          <w:rtl w:val="0"/>
        </w:rPr>
        <w:t xml:space="preserve">you run </w:t>
      </w:r>
      <w:r w:rsidDel="00000000" w:rsidR="00000000" w:rsidRPr="00000000">
        <w:rPr>
          <w:rFonts w:ascii="Roboto Mono" w:cs="Roboto Mono" w:eastAsia="Roboto Mono" w:hAnsi="Roboto Mono"/>
          <w:shd w:fill="f3f3f3" w:val="clear"/>
          <w:rtl w:val="0"/>
        </w:rPr>
        <w:t xml:space="preserve">gcloud auth application-default login</w:t>
      </w:r>
      <w:r w:rsidDel="00000000" w:rsidR="00000000" w:rsidRPr="00000000">
        <w:rPr>
          <w:rtl w:val="0"/>
        </w:rPr>
        <w:t xml:space="preserve"> </w:t>
      </w:r>
    </w:p>
    <w:p w:rsidR="00000000" w:rsidDel="00000000" w:rsidP="00000000" w:rsidRDefault="00000000" w:rsidRPr="00000000" w14:paraId="00000622">
      <w:pPr>
        <w:rPr/>
      </w:pPr>
      <w:hyperlink r:id="rId131">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23">
      <w:pPr>
        <w:rPr>
          <w:b w:val="1"/>
          <w:sz w:val="32"/>
          <w:szCs w:val="32"/>
        </w:rPr>
      </w:pPr>
      <w:r w:rsidDel="00000000" w:rsidR="00000000" w:rsidRPr="00000000">
        <w:rPr>
          <w:rtl w:val="0"/>
        </w:rPr>
      </w:r>
    </w:p>
    <w:p w:rsidR="00000000" w:rsidDel="00000000" w:rsidP="00000000" w:rsidRDefault="00000000" w:rsidRPr="00000000" w14:paraId="00000624">
      <w:pPr>
        <w:pStyle w:val="Heading2"/>
        <w:rPr>
          <w:sz w:val="24"/>
          <w:szCs w:val="24"/>
        </w:rPr>
      </w:pPr>
      <w:bookmarkStart w:colFirst="0" w:colLast="0" w:name="_b74fip5ght7p" w:id="165"/>
      <w:bookmarkEnd w:id="165"/>
      <w:r w:rsidDel="00000000" w:rsidR="00000000" w:rsidRPr="00000000">
        <w:rPr>
          <w:sz w:val="34"/>
          <w:szCs w:val="34"/>
          <w:rtl w:val="0"/>
        </w:rPr>
        <w:t xml:space="preserve">GCP VM - </w:t>
      </w:r>
      <w:r w:rsidDel="00000000" w:rsidR="00000000" w:rsidRPr="00000000">
        <w:rPr>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25">
      <w:pPr>
        <w:numPr>
          <w:ilvl w:val="0"/>
          <w:numId w:val="66"/>
        </w:numPr>
        <w:ind w:left="720" w:hanging="360"/>
      </w:pPr>
      <w:r w:rsidDel="00000000" w:rsidR="00000000" w:rsidRPr="00000000">
        <w:rPr>
          <w:rtl w:val="0"/>
        </w:rPr>
        <w:t xml:space="preserve">Click on your VM</w:t>
      </w:r>
    </w:p>
    <w:p w:rsidR="00000000" w:rsidDel="00000000" w:rsidP="00000000" w:rsidRDefault="00000000" w:rsidRPr="00000000" w14:paraId="00000626">
      <w:pPr>
        <w:numPr>
          <w:ilvl w:val="0"/>
          <w:numId w:val="66"/>
        </w:numPr>
        <w:ind w:left="720" w:hanging="360"/>
      </w:pPr>
      <w:r w:rsidDel="00000000" w:rsidR="00000000" w:rsidRPr="00000000">
        <w:rPr>
          <w:rtl w:val="0"/>
        </w:rPr>
        <w:t xml:space="preserve">Create an image of your VM</w:t>
      </w:r>
    </w:p>
    <w:p w:rsidR="00000000" w:rsidDel="00000000" w:rsidP="00000000" w:rsidRDefault="00000000" w:rsidRPr="00000000" w14:paraId="00000627">
      <w:pPr>
        <w:numPr>
          <w:ilvl w:val="0"/>
          <w:numId w:val="66"/>
        </w:numPr>
        <w:ind w:left="720" w:hanging="360"/>
      </w:pPr>
      <w:r w:rsidDel="00000000" w:rsidR="00000000" w:rsidRPr="00000000">
        <w:rPr>
          <w:rtl w:val="0"/>
        </w:rPr>
        <w:t xml:space="preserve">On the page of the image, tell GCP to create a new VM instance via the image</w:t>
      </w:r>
    </w:p>
    <w:p w:rsidR="00000000" w:rsidDel="00000000" w:rsidP="00000000" w:rsidRDefault="00000000" w:rsidRPr="00000000" w14:paraId="00000628">
      <w:pPr>
        <w:numPr>
          <w:ilvl w:val="0"/>
          <w:numId w:val="66"/>
        </w:numPr>
        <w:ind w:left="720" w:hanging="360"/>
      </w:pPr>
      <w:r w:rsidDel="00000000" w:rsidR="00000000" w:rsidRPr="00000000">
        <w:rPr>
          <w:rtl w:val="0"/>
        </w:rPr>
        <w:t xml:space="preserve">On the settings page, change the location</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2"/>
        <w:spacing w:after="200" w:lineRule="auto"/>
        <w:rPr>
          <w:sz w:val="34"/>
          <w:szCs w:val="34"/>
        </w:rPr>
      </w:pPr>
      <w:bookmarkStart w:colFirst="0" w:colLast="0" w:name="_9z0d23gkt2k7" w:id="166"/>
      <w:bookmarkEnd w:id="166"/>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2B">
      <w:pPr>
        <w:rPr/>
      </w:pPr>
      <w:r w:rsidDel="00000000" w:rsidR="00000000" w:rsidRPr="00000000">
        <w:rPr>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2C">
      <w:pPr>
        <w:rPr/>
      </w:pPr>
      <w:r w:rsidDel="00000000" w:rsidR="00000000" w:rsidRPr="00000000">
        <w:rPr>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2D">
      <w:pPr>
        <w:pStyle w:val="Heading2"/>
        <w:spacing w:after="200" w:lineRule="auto"/>
        <w:rPr>
          <w:sz w:val="34"/>
          <w:szCs w:val="34"/>
        </w:rPr>
      </w:pPr>
      <w:bookmarkStart w:colFirst="0" w:colLast="0" w:name="_lqujy3xg3fzf" w:id="167"/>
      <w:bookmarkEnd w:id="167"/>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2E">
      <w:pPr>
        <w:rPr/>
      </w:pPr>
      <w:r w:rsidDel="00000000" w:rsidR="00000000" w:rsidRPr="00000000">
        <w:rPr>
          <w:rtl w:val="0"/>
        </w:rPr>
        <w:t xml:space="preserve">I am trying to create a directory but it won't let me do it</w:t>
      </w:r>
    </w:p>
    <w:p w:rsidR="00000000" w:rsidDel="00000000" w:rsidP="00000000" w:rsidRDefault="00000000" w:rsidRPr="00000000" w14:paraId="0000062F">
      <w:pPr>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30">
      <w:pPr>
        <w:rPr/>
      </w:pPr>
      <w:r w:rsidDel="00000000" w:rsidR="00000000" w:rsidRPr="00000000">
        <w:rPr>
          <w:rFonts w:ascii="Roboto Mono" w:cs="Roboto Mono" w:eastAsia="Roboto Mono" w:hAnsi="Roboto Mono"/>
          <w:shd w:fill="f3f3f3" w:val="clear"/>
          <w:rtl w:val="0"/>
        </w:rPr>
        <w:t xml:space="preserve">$ mkdir .ssh</w:t>
      </w:r>
      <w:r w:rsidDel="00000000" w:rsidR="00000000" w:rsidRPr="00000000">
        <w:rPr>
          <w:rtl w:val="0"/>
        </w:rPr>
      </w:r>
    </w:p>
    <w:p w:rsidR="00000000" w:rsidDel="00000000" w:rsidP="00000000" w:rsidRDefault="00000000" w:rsidRPr="00000000" w14:paraId="00000631">
      <w:pPr>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You should do it in your home directory. Should be your home (~)</w:t>
      </w:r>
    </w:p>
    <w:p w:rsidR="00000000" w:rsidDel="00000000" w:rsidP="00000000" w:rsidRDefault="00000000" w:rsidRPr="00000000" w14:paraId="00000634">
      <w:pPr>
        <w:rPr/>
      </w:pPr>
      <w:r w:rsidDel="00000000" w:rsidR="00000000" w:rsidRPr="00000000">
        <w:rPr>
          <w:rtl w:val="0"/>
        </w:rPr>
        <w:t xml:space="preserve">Local. But it seems you're trying to do it in the root folder (/). Should be your home (~)</w:t>
      </w:r>
    </w:p>
    <w:p w:rsidR="00000000" w:rsidDel="00000000" w:rsidP="00000000" w:rsidRDefault="00000000" w:rsidRPr="00000000" w14:paraId="00000635">
      <w:pPr>
        <w:rPr>
          <w:b w:val="1"/>
        </w:rPr>
      </w:pPr>
      <w:hyperlink r:id="rId132">
        <w:r w:rsidDel="00000000" w:rsidR="00000000" w:rsidRPr="00000000">
          <w:rPr>
            <w:u w:val="single"/>
            <w:rtl w:val="0"/>
          </w:rPr>
          <w:t xml:space="preserve">Link to Video 1.4.1</w:t>
        </w:r>
      </w:hyperlink>
      <w:r w:rsidDel="00000000" w:rsidR="00000000" w:rsidRPr="00000000">
        <w:rPr>
          <w:rtl w:val="0"/>
        </w:rPr>
      </w:r>
    </w:p>
    <w:p w:rsidR="00000000" w:rsidDel="00000000" w:rsidP="00000000" w:rsidRDefault="00000000" w:rsidRPr="00000000" w14:paraId="00000636">
      <w:pPr>
        <w:rPr>
          <w:b w:val="1"/>
        </w:rPr>
      </w:pPr>
      <w:r w:rsidDel="00000000" w:rsidR="00000000" w:rsidRPr="00000000">
        <w:rPr>
          <w:rtl w:val="0"/>
        </w:rPr>
      </w:r>
    </w:p>
    <w:p w:rsidR="00000000" w:rsidDel="00000000" w:rsidP="00000000" w:rsidRDefault="00000000" w:rsidRPr="00000000" w14:paraId="00000637">
      <w:pPr>
        <w:pStyle w:val="Heading2"/>
        <w:spacing w:after="200" w:lineRule="auto"/>
        <w:rPr>
          <w:sz w:val="34"/>
          <w:szCs w:val="34"/>
        </w:rPr>
      </w:pPr>
      <w:bookmarkStart w:colFirst="0" w:colLast="0" w:name="_kol7lopxjw23" w:id="168"/>
      <w:bookmarkEnd w:id="168"/>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38">
      <w:pPr>
        <w:rPr>
          <w:rFonts w:ascii="Consolas" w:cs="Consolas" w:eastAsia="Consolas" w:hAnsi="Consolas"/>
        </w:rPr>
      </w:pPr>
      <w:r w:rsidDel="00000000" w:rsidR="00000000" w:rsidRPr="00000000">
        <w:rPr>
          <w:rFonts w:ascii="Consolas" w:cs="Consolas" w:eastAsia="Consolas" w:hAnsi="Consolas"/>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39">
      <w:pPr>
        <w:rPr/>
      </w:pPr>
      <w:r w:rsidDel="00000000" w:rsidR="00000000" w:rsidRPr="00000000">
        <w:rPr>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3A">
      <w:pPr>
        <w:rPr/>
      </w:pPr>
      <w:r w:rsidDel="00000000" w:rsidR="00000000" w:rsidRPr="00000000">
        <w:rPr>
          <w:rtl w:val="0"/>
        </w:rPr>
        <w:t xml:space="preserve">ssh</w:t>
      </w:r>
    </w:p>
    <w:p w:rsidR="00000000" w:rsidDel="00000000" w:rsidP="00000000" w:rsidRDefault="00000000" w:rsidRPr="00000000" w14:paraId="0000063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chown -R &lt;user&gt; &lt;path to your directory&gt;</w:t>
      </w:r>
    </w:p>
    <w:p w:rsidR="00000000" w:rsidDel="00000000" w:rsidP="00000000" w:rsidRDefault="00000000" w:rsidRPr="00000000" w14:paraId="0000063C">
      <w:pPr>
        <w:rPr>
          <w:rFonts w:ascii="Consolas" w:cs="Consolas" w:eastAsia="Consolas" w:hAnsi="Consolas"/>
        </w:rPr>
      </w:pPr>
      <w:r w:rsidDel="00000000" w:rsidR="00000000" w:rsidRPr="00000000">
        <w:rPr>
          <w:rtl w:val="0"/>
        </w:rPr>
      </w:r>
    </w:p>
    <w:p w:rsidR="00000000" w:rsidDel="00000000" w:rsidP="00000000" w:rsidRDefault="00000000" w:rsidRPr="00000000" w14:paraId="0000063D">
      <w:pPr>
        <w:pStyle w:val="Heading2"/>
        <w:spacing w:after="200" w:lineRule="auto"/>
        <w:rPr>
          <w:sz w:val="34"/>
          <w:szCs w:val="34"/>
        </w:rPr>
      </w:pPr>
      <w:bookmarkStart w:colFirst="0" w:colLast="0" w:name="_lgahzao9b149" w:id="169"/>
      <w:bookmarkEnd w:id="169"/>
      <w:r w:rsidDel="00000000" w:rsidR="00000000" w:rsidRPr="00000000">
        <w:rPr>
          <w:sz w:val="34"/>
          <w:szCs w:val="34"/>
          <w:rtl w:val="0"/>
        </w:rPr>
        <w:t xml:space="preserve">GCP VM - VM connection request timeout</w:t>
      </w:r>
    </w:p>
    <w:p w:rsidR="00000000" w:rsidDel="00000000" w:rsidP="00000000" w:rsidRDefault="00000000" w:rsidRPr="00000000" w14:paraId="0000063E">
      <w:pPr>
        <w:rPr/>
      </w:pPr>
      <w:r w:rsidDel="00000000" w:rsidR="00000000" w:rsidRPr="00000000">
        <w:rPr>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Fonts w:ascii="Arial Unicode MS" w:cs="Arial Unicode MS" w:eastAsia="Arial Unicode MS" w:hAnsi="Arial Unicode MS"/>
          <w:rtl w:val="0"/>
        </w:rPr>
        <w:t xml:space="preserve">✅Answer: Start your VM. Once the VM is running, copy its External IP and paste that into your config file within the ~/.ssh folder.</w:t>
      </w:r>
    </w:p>
    <w:p w:rsidR="00000000" w:rsidDel="00000000" w:rsidP="00000000" w:rsidRDefault="00000000" w:rsidRPr="00000000" w14:paraId="0000064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~/.ssh</w:t>
      </w:r>
    </w:p>
    <w:p w:rsidR="00000000" w:rsidDel="00000000" w:rsidP="00000000" w:rsidRDefault="00000000" w:rsidRPr="00000000" w14:paraId="00000642">
      <w:pPr>
        <w:spacing w:line="240" w:lineRule="auto"/>
        <w:rPr/>
      </w:pPr>
      <w:r w:rsidDel="00000000" w:rsidR="00000000" w:rsidRPr="00000000">
        <w:rPr>
          <w:rFonts w:ascii="Roboto Mono" w:cs="Roboto Mono" w:eastAsia="Roboto Mono" w:hAnsi="Roboto Mono"/>
          <w:shd w:fill="f3f3f3" w:val="clear"/>
          <w:rtl w:val="0"/>
        </w:rPr>
        <w:t xml:space="preserve">code config</w:t>
      </w:r>
      <w:r w:rsidDel="00000000" w:rsidR="00000000" w:rsidRPr="00000000">
        <w:rPr>
          <w:rFonts w:ascii="Arial Unicode MS" w:cs="Arial Unicode MS" w:eastAsia="Arial Unicode MS" w:hAnsi="Arial Unicode MS"/>
          <w:rtl w:val="0"/>
        </w:rPr>
        <w:t xml:space="preserve"> ← this opens the config file in VSCode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pStyle w:val="Heading2"/>
        <w:rPr>
          <w:sz w:val="34"/>
          <w:szCs w:val="34"/>
        </w:rPr>
      </w:pPr>
      <w:bookmarkStart w:colFirst="0" w:colLast="0" w:name="_ti90uuwe17e4" w:id="170"/>
      <w:bookmarkEnd w:id="170"/>
      <w:r w:rsidDel="00000000" w:rsidR="00000000" w:rsidRPr="00000000">
        <w:rPr>
          <w:sz w:val="34"/>
          <w:szCs w:val="34"/>
          <w:rtl w:val="0"/>
        </w:rPr>
        <w:t xml:space="preserve">GCP VM -  connect to host port 22 no route to host</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sz w:val="25"/>
          <w:szCs w:val="25"/>
        </w:rPr>
      </w:pPr>
      <w:r w:rsidDel="00000000" w:rsidR="00000000" w:rsidRPr="00000000">
        <w:rPr>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47">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48">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hd w:fill="f3f3f3" w:val="clear"/>
          <w:rtl w:val="0"/>
        </w:rPr>
        <w:t xml:space="preserve">#!/bin/bash</w:t>
        <w:br w:type="textWrapping"/>
        <w:t xml:space="preserve">sudo ufw allow ssh</w:t>
        <w:br w:type="textWrapping"/>
      </w:r>
      <w:r w:rsidDel="00000000" w:rsidR="00000000" w:rsidRPr="00000000">
        <w:rPr>
          <w:rtl w:val="0"/>
        </w:rPr>
        <w:t xml:space="preserve">```</w:t>
      </w:r>
    </w:p>
    <w:p w:rsidR="00000000" w:rsidDel="00000000" w:rsidP="00000000" w:rsidRDefault="00000000" w:rsidRPr="00000000" w14:paraId="00000649">
      <w:pPr>
        <w:numPr>
          <w:ilvl w:val="0"/>
          <w:numId w:val="116"/>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rPr>
          <w:sz w:val="34"/>
          <w:szCs w:val="34"/>
        </w:rPr>
      </w:pPr>
      <w:bookmarkStart w:colFirst="0" w:colLast="0" w:name="_10ihkynw9cuu" w:id="171"/>
      <w:bookmarkEnd w:id="171"/>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4E">
      <w:pPr>
        <w:numPr>
          <w:ilvl w:val="0"/>
          <w:numId w:val="70"/>
        </w:numPr>
        <w:ind w:left="720" w:hanging="360"/>
      </w:pPr>
      <w:r w:rsidDel="00000000" w:rsidR="00000000" w:rsidRPr="00000000">
        <w:rPr>
          <w:rtl w:val="0"/>
        </w:rPr>
        <w:t xml:space="preserve">First, in the VM machine, launch</w:t>
      </w:r>
      <w:r w:rsidDel="00000000" w:rsidR="00000000" w:rsidRPr="00000000">
        <w:rPr>
          <w:rFonts w:ascii="Roboto Mono" w:cs="Roboto Mono" w:eastAsia="Roboto Mono" w:hAnsi="Roboto Mono"/>
          <w:shd w:fill="f3f3f3" w:val="clear"/>
          <w:rtl w:val="0"/>
        </w:rPr>
        <w:t xml:space="preserve"> docker-compose up -d</w:t>
      </w:r>
      <w:r w:rsidDel="00000000" w:rsidR="00000000" w:rsidRPr="00000000">
        <w:rPr>
          <w:rtl w:val="0"/>
        </w:rPr>
        <w:t xml:space="preserve"> and</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in the correct folder.</w:t>
      </w:r>
    </w:p>
    <w:p w:rsidR="00000000" w:rsidDel="00000000" w:rsidP="00000000" w:rsidRDefault="00000000" w:rsidRPr="00000000" w14:paraId="0000064F">
      <w:pPr>
        <w:numPr>
          <w:ilvl w:val="0"/>
          <w:numId w:val="70"/>
        </w:numPr>
        <w:ind w:left="720" w:hanging="360"/>
      </w:pPr>
      <w:r w:rsidDel="00000000" w:rsidR="00000000" w:rsidRPr="00000000">
        <w:rPr>
          <w:rtl w:val="0"/>
        </w:rPr>
        <w:t xml:space="preserve">From the local machine, execute:</w:t>
      </w:r>
      <w:r w:rsidDel="00000000" w:rsidR="00000000" w:rsidRPr="00000000">
        <w:rPr>
          <w:rFonts w:ascii="Roboto Mono" w:cs="Roboto Mono" w:eastAsia="Roboto Mono" w:hAnsi="Roboto Mono"/>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50">
      <w:pPr>
        <w:numPr>
          <w:ilvl w:val="0"/>
          <w:numId w:val="70"/>
        </w:numPr>
        <w:ind w:left="720" w:hanging="360"/>
      </w:pPr>
      <w:r w:rsidDel="00000000" w:rsidR="00000000" w:rsidRPr="00000000">
        <w:rPr>
          <w:rtl w:val="0"/>
        </w:rPr>
        <w:t xml:space="preserve">Execute the same command but with ports 8080 and 8888.</w:t>
      </w:r>
    </w:p>
    <w:p w:rsidR="00000000" w:rsidDel="00000000" w:rsidP="00000000" w:rsidRDefault="00000000" w:rsidRPr="00000000" w14:paraId="00000651">
      <w:pPr>
        <w:numPr>
          <w:ilvl w:val="0"/>
          <w:numId w:val="70"/>
        </w:numPr>
        <w:ind w:left="720" w:hanging="360"/>
      </w:pPr>
      <w:r w:rsidDel="00000000" w:rsidR="00000000" w:rsidRPr="00000000">
        <w:rPr>
          <w:rtl w:val="0"/>
        </w:rPr>
        <w:t xml:space="preserve">Now you can access pgAdmin on local machine in browser typing</w:t>
      </w:r>
      <w:r w:rsidDel="00000000" w:rsidR="00000000" w:rsidRPr="00000000">
        <w:rPr>
          <w:rFonts w:ascii="Roboto Mono" w:cs="Roboto Mono" w:eastAsia="Roboto Mono" w:hAnsi="Roboto Mono"/>
          <w:shd w:fill="f3f3f3" w:val="clear"/>
          <w:rtl w:val="0"/>
        </w:rPr>
        <w:t xml:space="preserve"> localhost:8080</w:t>
      </w:r>
      <w:r w:rsidDel="00000000" w:rsidR="00000000" w:rsidRPr="00000000">
        <w:rPr>
          <w:rtl w:val="0"/>
        </w:rPr>
      </w:r>
    </w:p>
    <w:p w:rsidR="00000000" w:rsidDel="00000000" w:rsidP="00000000" w:rsidRDefault="00000000" w:rsidRPr="00000000" w14:paraId="00000652">
      <w:pPr>
        <w:numPr>
          <w:ilvl w:val="0"/>
          <w:numId w:val="70"/>
        </w:numPr>
        <w:ind w:left="720" w:hanging="360"/>
      </w:pPr>
      <w:r w:rsidDel="00000000" w:rsidR="00000000" w:rsidRPr="00000000">
        <w:rPr>
          <w:rtl w:val="0"/>
        </w:rPr>
        <w:t xml:space="preserve">For Jupyter Notebook, type</w:t>
      </w:r>
      <w:r w:rsidDel="00000000" w:rsidR="00000000" w:rsidRPr="00000000">
        <w:rPr>
          <w:rFonts w:ascii="Roboto Mono" w:cs="Roboto Mono" w:eastAsia="Roboto Mono" w:hAnsi="Roboto Mono"/>
          <w:shd w:fill="f3f3f3" w:val="clear"/>
          <w:rtl w:val="0"/>
        </w:rPr>
        <w:t xml:space="preserve"> localhost:8888</w:t>
      </w:r>
      <w:r w:rsidDel="00000000" w:rsidR="00000000" w:rsidRPr="00000000">
        <w:rPr>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command.</w:t>
      </w:r>
    </w:p>
    <w:p w:rsidR="00000000" w:rsidDel="00000000" w:rsidP="00000000" w:rsidRDefault="00000000" w:rsidRPr="00000000" w14:paraId="00000653">
      <w:pPr>
        <w:numPr>
          <w:ilvl w:val="0"/>
          <w:numId w:val="70"/>
        </w:numPr>
        <w:ind w:left="720" w:hanging="360"/>
      </w:pPr>
      <w:r w:rsidDel="00000000" w:rsidR="00000000" w:rsidRPr="00000000">
        <w:rPr>
          <w:rtl w:val="0"/>
        </w:rPr>
        <w:t xml:space="preserve">To forward both pgAdmin and postgres use, ssh -i ~/.ssh/gcp -L 5432:localhost:5432 -L 8080:localhost:8080 modito@35.197.218.128</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pStyle w:val="Heading2"/>
        <w:spacing w:after="200" w:lineRule="auto"/>
        <w:rPr>
          <w:sz w:val="34"/>
          <w:szCs w:val="34"/>
        </w:rPr>
      </w:pPr>
      <w:bookmarkStart w:colFirst="0" w:colLast="0" w:name="_fdul4n6q7qjg" w:id="172"/>
      <w:bookmarkEnd w:id="172"/>
      <w:r w:rsidDel="00000000" w:rsidR="00000000" w:rsidRPr="00000000">
        <w:rPr>
          <w:sz w:val="34"/>
          <w:szCs w:val="34"/>
          <w:rtl w:val="0"/>
        </w:rPr>
        <w:t xml:space="preserve">GCP gcloud + MS VS Code - gcloud auth hangs</w:t>
      </w:r>
    </w:p>
    <w:p w:rsidR="00000000" w:rsidDel="00000000" w:rsidP="00000000" w:rsidRDefault="00000000" w:rsidRPr="00000000" w14:paraId="00000656">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71" name="image72.png"/>
            <a:graphic>
              <a:graphicData uri="http://schemas.openxmlformats.org/drawingml/2006/picture">
                <pic:pic>
                  <pic:nvPicPr>
                    <pic:cNvPr id="0" name="image72.png"/>
                    <pic:cNvPicPr preferRelativeResize="0"/>
                  </pic:nvPicPr>
                  <pic:blipFill>
                    <a:blip r:embed="rId133"/>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37" name="image23.png"/>
            <a:graphic>
              <a:graphicData uri="http://schemas.openxmlformats.org/drawingml/2006/picture">
                <pic:pic>
                  <pic:nvPicPr>
                    <pic:cNvPr id="0" name="image23.png"/>
                    <pic:cNvPicPr preferRelativeResize="0"/>
                  </pic:nvPicPr>
                  <pic:blipFill>
                    <a:blip r:embed="rId134"/>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34"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26" name="image34.png"/>
            <a:graphic>
              <a:graphicData uri="http://schemas.openxmlformats.org/drawingml/2006/picture">
                <pic:pic>
                  <pic:nvPicPr>
                    <pic:cNvPr id="0" name="image34.png"/>
                    <pic:cNvPicPr preferRelativeResize="0"/>
                  </pic:nvPicPr>
                  <pic:blipFill>
                    <a:blip r:embed="rId136"/>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59" name="image63.png"/>
            <a:graphic>
              <a:graphicData uri="http://schemas.openxmlformats.org/drawingml/2006/picture">
                <pic:pic>
                  <pic:nvPicPr>
                    <pic:cNvPr id="0" name="image63.png"/>
                    <pic:cNvPicPr preferRelativeResize="0"/>
                  </pic:nvPicPr>
                  <pic:blipFill>
                    <a:blip r:embed="rId137"/>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59">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2"/>
        <w:rPr>
          <w:sz w:val="34"/>
          <w:szCs w:val="34"/>
        </w:rPr>
      </w:pPr>
      <w:bookmarkStart w:colFirst="0" w:colLast="0" w:name="_lspjj8en83am" w:id="173"/>
      <w:bookmarkEnd w:id="173"/>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65C">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65D">
      <w:pPr>
        <w:pStyle w:val="Heading2"/>
        <w:rPr>
          <w:b w:val="1"/>
          <w:sz w:val="20"/>
          <w:szCs w:val="20"/>
        </w:rPr>
      </w:pPr>
      <w:bookmarkStart w:colFirst="0" w:colLast="0" w:name="_hbx4yklz0zi" w:id="174"/>
      <w:bookmarkEnd w:id="174"/>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65F">
      <w:pPr>
        <w:pStyle w:val="Heading2"/>
        <w:spacing w:after="200" w:lineRule="auto"/>
        <w:rPr>
          <w:sz w:val="34"/>
          <w:szCs w:val="34"/>
        </w:rPr>
      </w:pPr>
      <w:bookmarkStart w:colFirst="0" w:colLast="0" w:name="_mkpe8solgxmg" w:id="175"/>
      <w:bookmarkEnd w:id="175"/>
      <w:r w:rsidDel="00000000" w:rsidR="00000000" w:rsidRPr="00000000">
        <w:rPr>
          <w:sz w:val="34"/>
          <w:szCs w:val="34"/>
          <w:rtl w:val="0"/>
        </w:rPr>
        <w:t xml:space="preserve">Terraform - Install for WSL</w:t>
      </w:r>
    </w:p>
    <w:p w:rsidR="00000000" w:rsidDel="00000000" w:rsidP="00000000" w:rsidRDefault="00000000" w:rsidRPr="00000000" w14:paraId="00000660">
      <w:pPr>
        <w:rPr/>
      </w:pPr>
      <w:hyperlink r:id="rId138">
        <w:r w:rsidDel="00000000" w:rsidR="00000000" w:rsidRPr="00000000">
          <w:rPr>
            <w:u w:val="single"/>
            <w:rtl w:val="0"/>
          </w:rPr>
          <w:t xml:space="preserve">https://techcommunity.microsoft.com/t5/azure-developer-community-blog/configuring-terraform-on-windows-10-linux-sub-system/ba-p/393845</w:t>
        </w:r>
      </w:hyperlink>
      <w:r w:rsidDel="00000000" w:rsidR="00000000" w:rsidRPr="00000000">
        <w:rPr>
          <w:rtl w:val="0"/>
        </w:rPr>
        <w:t xml:space="preserve"> </w:t>
      </w:r>
    </w:p>
    <w:p w:rsidR="00000000" w:rsidDel="00000000" w:rsidP="00000000" w:rsidRDefault="00000000" w:rsidRPr="00000000" w14:paraId="00000661">
      <w:pPr>
        <w:pStyle w:val="Heading2"/>
        <w:spacing w:after="200" w:lineRule="auto"/>
        <w:rPr>
          <w:sz w:val="34"/>
          <w:szCs w:val="34"/>
        </w:rPr>
      </w:pPr>
      <w:bookmarkStart w:colFirst="0" w:colLast="0" w:name="_tk3g5bl80uta" w:id="176"/>
      <w:bookmarkEnd w:id="176"/>
      <w:r w:rsidDel="00000000" w:rsidR="00000000" w:rsidRPr="00000000">
        <w:rPr>
          <w:sz w:val="34"/>
          <w:szCs w:val="34"/>
          <w:rtl w:val="0"/>
        </w:rPr>
        <w:t xml:space="preserve">Terraform - Error acquiring the state lock</w:t>
      </w:r>
    </w:p>
    <w:p w:rsidR="00000000" w:rsidDel="00000000" w:rsidP="00000000" w:rsidRDefault="00000000" w:rsidRPr="00000000" w14:paraId="00000662">
      <w:pPr>
        <w:rPr>
          <w:b w:val="1"/>
        </w:rPr>
      </w:pPr>
      <w:hyperlink r:id="rId139">
        <w:r w:rsidDel="00000000" w:rsidR="00000000" w:rsidRPr="00000000">
          <w:rPr>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663">
      <w:pPr>
        <w:rPr>
          <w:b w:val="1"/>
        </w:rPr>
      </w:pPr>
      <w:r w:rsidDel="00000000" w:rsidR="00000000" w:rsidRPr="00000000">
        <w:rPr>
          <w:rtl w:val="0"/>
        </w:rPr>
      </w:r>
    </w:p>
    <w:p w:rsidR="00000000" w:rsidDel="00000000" w:rsidP="00000000" w:rsidRDefault="00000000" w:rsidRPr="00000000" w14:paraId="00000664">
      <w:pPr>
        <w:pStyle w:val="Heading2"/>
        <w:rPr>
          <w:sz w:val="34"/>
          <w:szCs w:val="34"/>
        </w:rPr>
      </w:pPr>
      <w:bookmarkStart w:colFirst="0" w:colLast="0" w:name="_9gh0tqwu26pl" w:id="177"/>
      <w:bookmarkEnd w:id="177"/>
      <w:r w:rsidDel="00000000" w:rsidR="00000000" w:rsidRPr="00000000">
        <w:rPr>
          <w:sz w:val="34"/>
          <w:szCs w:val="34"/>
          <w:rtl w:val="0"/>
        </w:rPr>
        <w:t xml:space="preserve">Terraform - Error 400 Bad Request.  Invalid JWT Token  on WSL.</w:t>
      </w:r>
    </w:p>
    <w:p w:rsidR="00000000" w:rsidDel="00000000" w:rsidP="00000000" w:rsidRDefault="00000000" w:rsidRPr="00000000" w14:paraId="00000665">
      <w:pPr>
        <w:rPr/>
      </w:pPr>
      <w:r w:rsidDel="00000000" w:rsidR="00000000" w:rsidRPr="00000000">
        <w:rPr>
          <w:rtl w:val="0"/>
        </w:rPr>
        <w:t xml:space="preserve"> When running </w:t>
      </w:r>
    </w:p>
    <w:p w:rsidR="00000000" w:rsidDel="00000000" w:rsidP="00000000" w:rsidRDefault="00000000" w:rsidRPr="00000000" w14:paraId="00000666">
      <w:pPr>
        <w:rPr>
          <w:rFonts w:ascii="Consolas" w:cs="Consolas" w:eastAsia="Consolas" w:hAnsi="Consolas"/>
        </w:rPr>
      </w:pPr>
      <w:r w:rsidDel="00000000" w:rsidR="00000000" w:rsidRPr="00000000">
        <w:rPr>
          <w:rFonts w:ascii="Consolas" w:cs="Consolas" w:eastAsia="Consolas" w:hAnsi="Consolas"/>
          <w:rtl w:val="0"/>
        </w:rPr>
        <w:t xml:space="preserve">terraform apply</w:t>
      </w:r>
    </w:p>
    <w:p w:rsidR="00000000" w:rsidDel="00000000" w:rsidP="00000000" w:rsidRDefault="00000000" w:rsidRPr="00000000" w14:paraId="00000667">
      <w:pPr>
        <w:rPr/>
      </w:pPr>
      <w:r w:rsidDel="00000000" w:rsidR="00000000" w:rsidRPr="00000000">
        <w:rPr>
          <w:rtl w:val="0"/>
        </w:rPr>
        <w:br w:type="textWrapping"/>
        <w:t xml:space="preserve">on wsl2 I've got this error:</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rFonts w:ascii="Consolas" w:cs="Consolas" w:eastAsia="Consolas" w:hAnsi="Consolas"/>
        </w:rPr>
      </w:pPr>
      <w:r w:rsidDel="00000000" w:rsidR="00000000" w:rsidRPr="00000000">
        <w:rPr>
          <w:rFonts w:ascii="Consolas" w:cs="Consolas" w:eastAsia="Consolas" w:hAnsi="Consolas"/>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66A">
      <w:pPr>
        <w:rPr>
          <w:rFonts w:ascii="Consolas" w:cs="Consolas" w:eastAsia="Consolas" w:hAnsi="Consolas"/>
          <w:sz w:val="21"/>
          <w:szCs w:val="21"/>
        </w:rPr>
      </w:pPr>
      <w:r w:rsidDel="00000000" w:rsidR="00000000" w:rsidRPr="00000000">
        <w:rPr>
          <w:rFonts w:ascii="Consolas" w:cs="Consolas" w:eastAsia="Consolas" w:hAnsi="Consolas"/>
          <w:rtl w:val="0"/>
        </w:rPr>
        <w:t xml:space="preserve">│ Response: {"error":"invalid_grant","error_description":"Invalid JWT: Token must be a short-lived token (60 minutes) and in a reasonable timeframe. Check your iat and exp values in the JWT claim."}</w:t>
      </w: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 It happens because there may be time desync on your machine which affects computing JWT</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To fix this, run the command</w:t>
      </w:r>
    </w:p>
    <w:p w:rsidR="00000000" w:rsidDel="00000000" w:rsidP="00000000" w:rsidRDefault="00000000" w:rsidRPr="00000000" w14:paraId="0000066F">
      <w:pPr>
        <w:rPr>
          <w:rFonts w:ascii="Consolas" w:cs="Consolas" w:eastAsia="Consolas" w:hAnsi="Consolas"/>
        </w:rPr>
      </w:pPr>
      <w:r w:rsidDel="00000000" w:rsidR="00000000" w:rsidRPr="00000000">
        <w:rPr>
          <w:rFonts w:ascii="Consolas" w:cs="Consolas" w:eastAsia="Consolas" w:hAnsi="Consolas"/>
          <w:rtl w:val="0"/>
        </w:rPr>
        <w:t xml:space="preserve">sudo hwclock -s</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b w:val="1"/>
        </w:rPr>
      </w:pPr>
      <w:r w:rsidDel="00000000" w:rsidR="00000000" w:rsidRPr="00000000">
        <w:rPr>
          <w:rtl w:val="0"/>
        </w:rPr>
        <w:t xml:space="preserve"> which fixes your system time.</w:t>
      </w:r>
      <w:r w:rsidDel="00000000" w:rsidR="00000000" w:rsidRPr="00000000">
        <w:rPr>
          <w:rtl w:val="0"/>
        </w:rPr>
      </w:r>
    </w:p>
    <w:p w:rsidR="00000000" w:rsidDel="00000000" w:rsidP="00000000" w:rsidRDefault="00000000" w:rsidRPr="00000000" w14:paraId="00000672">
      <w:pPr>
        <w:rPr>
          <w:b w:val="1"/>
        </w:rPr>
      </w:pPr>
      <w:r w:rsidDel="00000000" w:rsidR="00000000" w:rsidRPr="00000000">
        <w:rPr>
          <w:rtl w:val="0"/>
        </w:rPr>
      </w:r>
    </w:p>
    <w:p w:rsidR="00000000" w:rsidDel="00000000" w:rsidP="00000000" w:rsidRDefault="00000000" w:rsidRPr="00000000" w14:paraId="00000673">
      <w:pPr>
        <w:pStyle w:val="Heading2"/>
        <w:spacing w:after="200" w:lineRule="auto"/>
        <w:rPr>
          <w:sz w:val="34"/>
          <w:szCs w:val="34"/>
        </w:rPr>
      </w:pPr>
      <w:bookmarkStart w:colFirst="0" w:colLast="0" w:name="_peujx2qr4r66" w:id="178"/>
      <w:bookmarkEnd w:id="178"/>
      <w:r w:rsidDel="00000000" w:rsidR="00000000" w:rsidRPr="00000000">
        <w:rPr>
          <w:sz w:val="34"/>
          <w:szCs w:val="34"/>
          <w:rtl w:val="0"/>
        </w:rPr>
        <w:t xml:space="preserve">Terraform - Error 403 : Access denied</w:t>
      </w:r>
    </w:p>
    <w:p w:rsidR="00000000" w:rsidDel="00000000" w:rsidP="00000000" w:rsidRDefault="00000000" w:rsidRPr="00000000" w14:paraId="00000674">
      <w:pPr>
        <w:rPr/>
      </w:pPr>
      <w:r w:rsidDel="00000000" w:rsidR="00000000" w:rsidRPr="00000000">
        <w:rPr>
          <w:rtl w:val="0"/>
        </w:rPr>
        <w:t xml:space="preserve">│ Error: googleapi: Error 403: Access denied., forbidden</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Your </w:t>
      </w:r>
      <w:r w:rsidDel="00000000" w:rsidR="00000000" w:rsidRPr="00000000">
        <w:rPr>
          <w:rFonts w:ascii="Roboto Mono" w:cs="Roboto Mono" w:eastAsia="Roboto Mono" w:hAnsi="Roboto Mono"/>
          <w:shd w:fill="f3f3f3" w:val="clear"/>
          <w:rtl w:val="0"/>
        </w:rPr>
        <w:t xml:space="preserve">$GOOGLE_APPLICATION_CREDENTIALS</w:t>
      </w:r>
      <w:r w:rsidDel="00000000" w:rsidR="00000000" w:rsidRPr="00000000">
        <w:rPr>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2"/>
        <w:rPr>
          <w:sz w:val="34"/>
          <w:szCs w:val="34"/>
        </w:rPr>
      </w:pPr>
      <w:bookmarkStart w:colFirst="0" w:colLast="0" w:name="_w4r21extpej8" w:id="179"/>
      <w:bookmarkEnd w:id="179"/>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rFonts w:ascii="Roboto Mono" w:cs="Roboto Mono" w:eastAsia="Roboto Mono" w:hAnsi="Roboto Mono"/>
          <w:shd w:fill="f3f3f3" w:val="clear"/>
        </w:rPr>
      </w:pPr>
      <w:r w:rsidDel="00000000" w:rsidR="00000000" w:rsidRPr="00000000">
        <w:rPr>
          <w:rtl w:val="0"/>
        </w:rPr>
        <w:t xml:space="preserve">One service account is enough for all the services/resources you'll use in this course. After you get the file with your credentials and set your environment variable, you should be good to go.</w:t>
      </w:r>
      <w:r w:rsidDel="00000000" w:rsidR="00000000" w:rsidRPr="00000000">
        <w:rPr>
          <w:rtl w:val="0"/>
        </w:rPr>
      </w:r>
    </w:p>
    <w:p w:rsidR="00000000" w:rsidDel="00000000" w:rsidP="00000000" w:rsidRDefault="00000000" w:rsidRPr="00000000" w14:paraId="0000067C">
      <w:pPr>
        <w:pStyle w:val="Heading2"/>
        <w:spacing w:after="200" w:lineRule="auto"/>
        <w:rPr>
          <w:sz w:val="34"/>
          <w:szCs w:val="34"/>
        </w:rPr>
      </w:pPr>
      <w:bookmarkStart w:colFirst="0" w:colLast="0" w:name="_67fyewlmym6u" w:id="180"/>
      <w:bookmarkEnd w:id="180"/>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Here: </w:t>
      </w:r>
      <w:hyperlink r:id="rId140">
        <w:r w:rsidDel="00000000" w:rsidR="00000000" w:rsidRPr="00000000">
          <w:rPr>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7E">
      <w:pPr>
        <w:pStyle w:val="Heading2"/>
        <w:rPr>
          <w:sz w:val="34"/>
          <w:szCs w:val="34"/>
        </w:rPr>
      </w:pPr>
      <w:bookmarkStart w:colFirst="0" w:colLast="0" w:name="_w3dvnbvmq63u" w:id="181"/>
      <w:bookmarkEnd w:id="181"/>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sz w:val="34"/>
          <w:szCs w:val="34"/>
        </w:rPr>
      </w:pPr>
      <w:r w:rsidDel="00000000" w:rsidR="00000000" w:rsidRPr="00000000">
        <w:rPr>
          <w:rtl w:val="0"/>
        </w:rPr>
        <w:t xml:space="preserve">You get this error because I run the command terraform init outside the working directory, and this is wrong.You need first to navigate to the working directory that contains terraform configuration files, and then run the command. </w:t>
      </w:r>
      <w:r w:rsidDel="00000000" w:rsidR="00000000" w:rsidRPr="00000000">
        <w:rPr>
          <w:rtl w:val="0"/>
        </w:rPr>
      </w:r>
    </w:p>
    <w:p w:rsidR="00000000" w:rsidDel="00000000" w:rsidP="00000000" w:rsidRDefault="00000000" w:rsidRPr="00000000" w14:paraId="00000681">
      <w:pPr>
        <w:pStyle w:val="Heading2"/>
        <w:rPr>
          <w:sz w:val="34"/>
          <w:szCs w:val="34"/>
        </w:rPr>
      </w:pPr>
      <w:bookmarkStart w:colFirst="0" w:colLast="0" w:name="_zgps4ss7rdau" w:id="182"/>
      <w:bookmarkEnd w:id="182"/>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84">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Access denied., forbidden</w:t>
      </w:r>
    </w:p>
    <w:p w:rsidR="00000000" w:rsidDel="00000000" w:rsidP="00000000" w:rsidRDefault="00000000" w:rsidRPr="00000000" w14:paraId="00000685">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w:t>
      </w:r>
    </w:p>
    <w:p w:rsidR="00000000" w:rsidDel="00000000" w:rsidP="00000000" w:rsidRDefault="00000000" w:rsidRPr="00000000" w14:paraId="00000686">
      <w:pPr>
        <w:rPr>
          <w:rFonts w:ascii="Roboto Mono" w:cs="Roboto Mono" w:eastAsia="Roboto Mono" w:hAnsi="Roboto Mono"/>
          <w:shd w:fill="f3f3f3" w:val="clear"/>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87">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 Error: Error creating Dataset: googleapi: Error 403: Request had insufficient authentication scopes.</w:t>
      </w:r>
    </w:p>
    <w:p w:rsidR="00000000" w:rsidDel="00000000" w:rsidP="00000000" w:rsidRDefault="00000000" w:rsidRPr="00000000" w14:paraId="00000688">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89">
      <w:pPr>
        <w:rPr>
          <w:rFonts w:ascii="Roboto Mono" w:cs="Roboto Mono" w:eastAsia="Roboto Mono" w:hAnsi="Roboto Mono"/>
          <w:shd w:fill="f3f3f3" w:val="clear"/>
        </w:rPr>
      </w:pPr>
      <w:r w:rsidDel="00000000" w:rsidR="00000000" w:rsidRPr="00000000">
        <w:rPr>
          <w:rtl w:val="0"/>
        </w:rPr>
        <w:t xml:space="preserve">For this solution make sure to run:</w:t>
      </w:r>
      <w:r w:rsidDel="00000000" w:rsidR="00000000" w:rsidRPr="00000000">
        <w:rPr>
          <w:rtl w:val="0"/>
        </w:rPr>
      </w:r>
    </w:p>
    <w:p w:rsidR="00000000" w:rsidDel="00000000" w:rsidP="00000000" w:rsidRDefault="00000000" w:rsidRPr="00000000" w14:paraId="0000068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echo $GOOGLE_APPLICATION_CREDENTIALS</w:t>
      </w:r>
    </w:p>
    <w:p w:rsidR="00000000" w:rsidDel="00000000" w:rsidP="00000000" w:rsidRDefault="00000000" w:rsidRPr="00000000" w14:paraId="0000068B">
      <w:pPr>
        <w:rPr/>
      </w:pPr>
      <w:r w:rsidDel="00000000" w:rsidR="00000000" w:rsidRPr="00000000">
        <w:rPr>
          <w:rFonts w:ascii="Roboto Mono" w:cs="Roboto Mono" w:eastAsia="Roboto Mono" w:hAnsi="Roboto Mono"/>
          <w:shd w:fill="f3f3f3" w:val="clear"/>
          <w:rtl w:val="0"/>
        </w:rPr>
        <w:t xml:space="preserve">echo $?</w:t>
      </w: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Solution:</w:t>
      </w:r>
    </w:p>
    <w:p w:rsidR="00000000" w:rsidDel="00000000" w:rsidP="00000000" w:rsidRDefault="00000000" w:rsidRPr="00000000" w14:paraId="0000068E">
      <w:pPr>
        <w:rPr>
          <w:rFonts w:ascii="Consolas" w:cs="Consolas" w:eastAsia="Consolas" w:hAnsi="Consolas"/>
          <w:sz w:val="23"/>
          <w:szCs w:val="23"/>
        </w:rPr>
      </w:pPr>
      <w:r w:rsidDel="00000000" w:rsidR="00000000" w:rsidRPr="00000000">
        <w:rPr>
          <w:rtl w:val="0"/>
        </w:rPr>
        <w:t xml:space="preserve">You have to set again the </w:t>
      </w:r>
      <w:r w:rsidDel="00000000" w:rsidR="00000000" w:rsidRPr="00000000">
        <w:rPr>
          <w:rFonts w:ascii="Roboto Mono" w:cs="Roboto Mono" w:eastAsia="Roboto Mono" w:hAnsi="Roboto Mono"/>
          <w:shd w:fill="f3f3f3" w:val="clear"/>
          <w:rtl w:val="0"/>
        </w:rPr>
        <w:t xml:space="preserve">GOOGLE_APPLICATION_CREDENTIALS </w:t>
      </w:r>
      <w:r w:rsidDel="00000000" w:rsidR="00000000" w:rsidRPr="00000000">
        <w:rPr>
          <w:rtl w:val="0"/>
        </w:rPr>
        <w:t xml:space="preserve">as Alexey did in the environment set-up video in week1:</w:t>
      </w:r>
      <w:r w:rsidDel="00000000" w:rsidR="00000000" w:rsidRPr="00000000">
        <w:rPr>
          <w:rtl w:val="0"/>
        </w:rPr>
      </w:r>
    </w:p>
    <w:p w:rsidR="00000000" w:rsidDel="00000000" w:rsidP="00000000" w:rsidRDefault="00000000" w:rsidRPr="00000000" w14:paraId="0000068F">
      <w:pPr>
        <w:rPr/>
      </w:pPr>
      <w:r w:rsidDel="00000000" w:rsidR="00000000" w:rsidRPr="00000000">
        <w:rPr>
          <w:rFonts w:ascii="Roboto Mono" w:cs="Roboto Mono" w:eastAsia="Roboto Mono" w:hAnsi="Roboto Mono"/>
          <w:shd w:fill="f3f3f3" w:val="clear"/>
          <w:rtl w:val="0"/>
        </w:rPr>
        <w:t xml:space="preserve">export GOOGLE_APPLICATION_CREDENTIALS="&lt;path/to/your/service-account-authkeys&gt;.json</w:t>
      </w:r>
      <w:r w:rsidDel="00000000" w:rsidR="00000000" w:rsidRPr="00000000">
        <w:rPr>
          <w:rtl w:val="0"/>
        </w:rPr>
      </w:r>
    </w:p>
    <w:p w:rsidR="00000000" w:rsidDel="00000000" w:rsidP="00000000" w:rsidRDefault="00000000" w:rsidRPr="00000000" w14:paraId="00000690">
      <w:pPr>
        <w:pStyle w:val="Heading2"/>
        <w:rPr>
          <w:sz w:val="34"/>
          <w:szCs w:val="34"/>
        </w:rPr>
      </w:pPr>
      <w:bookmarkStart w:colFirst="0" w:colLast="0" w:name="_7nh3zxnsuhqj" w:id="183"/>
      <w:bookmarkEnd w:id="183"/>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93">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The solution:</w:t>
      </w:r>
    </w:p>
    <w:p w:rsidR="00000000" w:rsidDel="00000000" w:rsidP="00000000" w:rsidRDefault="00000000" w:rsidRPr="00000000" w14:paraId="00000696">
      <w:pPr>
        <w:rPr/>
      </w:pPr>
      <w:r w:rsidDel="00000000" w:rsidR="00000000" w:rsidRPr="00000000">
        <w:rPr>
          <w:rtl w:val="0"/>
        </w:rPr>
        <w:t xml:space="preserve">You have to declare the project name as your </w:t>
      </w:r>
      <w:r w:rsidDel="00000000" w:rsidR="00000000" w:rsidRPr="00000000">
        <w:rPr>
          <w:i w:val="1"/>
          <w:rtl w:val="0"/>
        </w:rPr>
        <w:t xml:space="preserve">Project ID</w:t>
      </w:r>
      <w:r w:rsidDel="00000000" w:rsidR="00000000" w:rsidRPr="00000000">
        <w:rPr>
          <w:rtl w:val="0"/>
        </w:rPr>
        <w:t xml:space="preserve">, and not your </w:t>
      </w:r>
      <w:r w:rsidDel="00000000" w:rsidR="00000000" w:rsidRPr="00000000">
        <w:rPr>
          <w:i w:val="1"/>
          <w:rtl w:val="0"/>
        </w:rPr>
        <w:t xml:space="preserve">Project name, </w:t>
      </w:r>
      <w:r w:rsidDel="00000000" w:rsidR="00000000" w:rsidRPr="00000000">
        <w:rPr>
          <w:rtl w:val="0"/>
        </w:rPr>
        <w:t xml:space="preserve">available on GCP console Dashboard.</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oyagmy91e5ax" w:id="184"/>
      <w:bookmarkEnd w:id="184"/>
      <w:r w:rsidDel="00000000" w:rsidR="00000000" w:rsidRPr="00000000">
        <w:rPr>
          <w:rtl w:val="0"/>
        </w:rPr>
        <w:t xml:space="preserve">Terraform google provider requires credentials. </w:t>
      </w:r>
    </w:p>
    <w:p w:rsidR="00000000" w:rsidDel="00000000" w:rsidP="00000000" w:rsidRDefault="00000000" w:rsidRPr="00000000" w14:paraId="00000699">
      <w:pPr>
        <w:spacing w:after="0" w:lineRule="auto"/>
        <w:rPr/>
      </w:pPr>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69A">
      <w:pPr>
        <w:rPr/>
      </w:pPr>
      <w:r w:rsidDel="00000000" w:rsidR="00000000" w:rsidRPr="00000000">
        <w:rPr>
          <w:rtl w:val="0"/>
        </w:rPr>
        <w:t xml:space="preserve"> </w:t>
      </w:r>
    </w:p>
    <w:p w:rsidR="00000000" w:rsidDel="00000000" w:rsidP="00000000" w:rsidRDefault="00000000" w:rsidRPr="00000000" w14:paraId="0000069B">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69C">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69D">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69E">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69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6A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pStyle w:val="Heading2"/>
        <w:rPr/>
      </w:pPr>
      <w:bookmarkStart w:colFirst="0" w:colLast="0" w:name="_jl2xq27pmzna" w:id="185"/>
      <w:bookmarkEnd w:id="185"/>
      <w:r w:rsidDel="00000000" w:rsidR="00000000" w:rsidRPr="00000000">
        <w:rPr>
          <w:rtl w:val="0"/>
        </w:rPr>
        <w:t xml:space="preserve">Terraform Teardown of BigQuery Dataset</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When running `terraform destroy`, the following error can occur:</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w:t>
      </w:r>
    </w:p>
    <w:p w:rsidR="00000000" w:rsidDel="00000000" w:rsidP="00000000" w:rsidRDefault="00000000" w:rsidRPr="00000000" w14:paraId="000006A7">
      <w:pPr>
        <w:rPr>
          <w:rFonts w:ascii="Courier New" w:cs="Courier New" w:eastAsia="Courier New" w:hAnsi="Courier New"/>
        </w:rPr>
      </w:pPr>
      <w:r w:rsidDel="00000000" w:rsidR="00000000" w:rsidRPr="00000000">
        <w:rPr>
          <w:rFonts w:ascii="Courier New" w:cs="Courier New" w:eastAsia="Courier New" w:hAnsi="Courier New"/>
          <w:rtl w:val="0"/>
        </w:rPr>
        <w:t xml:space="preserve">Do you really want to destroy all resources?</w:t>
      </w:r>
    </w:p>
    <w:p w:rsidR="00000000" w:rsidDel="00000000" w:rsidP="00000000" w:rsidRDefault="00000000" w:rsidRPr="00000000" w14:paraId="000006A8">
      <w:pPr>
        <w:rPr>
          <w:rFonts w:ascii="Courier New" w:cs="Courier New" w:eastAsia="Courier New" w:hAnsi="Courier New"/>
        </w:rPr>
      </w:pPr>
      <w:r w:rsidDel="00000000" w:rsidR="00000000" w:rsidRPr="00000000">
        <w:rPr>
          <w:rFonts w:ascii="Courier New" w:cs="Courier New" w:eastAsia="Courier New" w:hAnsi="Courier New"/>
          <w:rtl w:val="0"/>
        </w:rPr>
        <w:t xml:space="preserve">  Terraform will destroy all your managed infrastructure, as shown above.</w:t>
      </w:r>
    </w:p>
    <w:p w:rsidR="00000000" w:rsidDel="00000000" w:rsidP="00000000" w:rsidRDefault="00000000" w:rsidRPr="00000000" w14:paraId="000006A9">
      <w:pPr>
        <w:rPr>
          <w:rFonts w:ascii="Courier New" w:cs="Courier New" w:eastAsia="Courier New" w:hAnsi="Courier New"/>
        </w:rPr>
      </w:pPr>
      <w:r w:rsidDel="00000000" w:rsidR="00000000" w:rsidRPr="00000000">
        <w:rPr>
          <w:rFonts w:ascii="Courier New" w:cs="Courier New" w:eastAsia="Courier New" w:hAnsi="Courier New"/>
          <w:rtl w:val="0"/>
        </w:rPr>
        <w:t xml:space="preserve">  There is no undo. Only 'yes' will be accepted to confirm.</w:t>
      </w:r>
    </w:p>
    <w:p w:rsidR="00000000" w:rsidDel="00000000" w:rsidP="00000000" w:rsidRDefault="00000000" w:rsidRPr="00000000" w14:paraId="000006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B">
      <w:pPr>
        <w:rPr>
          <w:rFonts w:ascii="Courier New" w:cs="Courier New" w:eastAsia="Courier New" w:hAnsi="Courier New"/>
        </w:rPr>
      </w:pPr>
      <w:r w:rsidDel="00000000" w:rsidR="00000000" w:rsidRPr="00000000">
        <w:rPr>
          <w:rFonts w:ascii="Courier New" w:cs="Courier New" w:eastAsia="Courier New" w:hAnsi="Courier New"/>
          <w:rtl w:val="0"/>
        </w:rPr>
        <w:t xml:space="preserve">  Enter a value: yes</w:t>
      </w:r>
    </w:p>
    <w:p w:rsidR="00000000" w:rsidDel="00000000" w:rsidP="00000000" w:rsidRDefault="00000000" w:rsidRPr="00000000" w14:paraId="000006A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D">
      <w:pPr>
        <w:rPr>
          <w:rFonts w:ascii="Courier New" w:cs="Courier New" w:eastAsia="Courier New" w:hAnsi="Courier New"/>
        </w:rPr>
      </w:pPr>
      <w:r w:rsidDel="00000000" w:rsidR="00000000" w:rsidRPr="00000000">
        <w:rPr>
          <w:rFonts w:ascii="Courier New" w:cs="Courier New" w:eastAsia="Courier New" w:hAnsi="Courier New"/>
          <w:rtl w:val="0"/>
        </w:rPr>
        <w:t xml:space="preserve">google_bigquery_dataset.homework_dataset: Destroying... [id=projects/terraform-demo-449214/datasets/homework_dataset]</w:t>
      </w:r>
    </w:p>
    <w:p w:rsidR="00000000" w:rsidDel="00000000" w:rsidP="00000000" w:rsidRDefault="00000000" w:rsidRPr="00000000" w14:paraId="000006AE">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F">
      <w:pPr>
        <w:rPr>
          <w:rFonts w:ascii="Courier New" w:cs="Courier New" w:eastAsia="Courier New" w:hAnsi="Courier New"/>
        </w:rPr>
      </w:pPr>
      <w:r w:rsidDel="00000000" w:rsidR="00000000" w:rsidRPr="00000000">
        <w:rPr>
          <w:rFonts w:ascii="Courier New" w:cs="Courier New" w:eastAsia="Courier New" w:hAnsi="Courier New"/>
          <w:rtl w:val="0"/>
        </w:rPr>
        <w:t xml:space="preserve">│ Error: Error when reading or editing Dataset: googleapi: Error 400: Dataset terraform-demo-449214:homework_dataset is still in use, resourceInUse</w:t>
      </w:r>
    </w:p>
    <w:p w:rsidR="00000000" w:rsidDel="00000000" w:rsidP="00000000" w:rsidRDefault="00000000" w:rsidRPr="00000000" w14:paraId="000006B0">
      <w:pPr>
        <w:rPr/>
      </w:pPr>
      <w:r w:rsidDel="00000000" w:rsidR="00000000" w:rsidRPr="00000000">
        <w:rPr>
          <w:rtl w:val="0"/>
        </w:rPr>
        <w:t xml:space="preserv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This is because the dataset is still in use by a table. To delete the dataset, we need to set the `delete_contents_on_destroy` property to `true` in the `main.tf` file.</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pStyle w:val="Heading2"/>
        <w:rPr>
          <w:sz w:val="34"/>
          <w:szCs w:val="34"/>
        </w:rPr>
      </w:pPr>
      <w:bookmarkStart w:colFirst="0" w:colLast="0" w:name="_fmm3nxm687g" w:id="186"/>
      <w:bookmarkEnd w:id="186"/>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numPr>
          <w:ilvl w:val="0"/>
          <w:numId w:val="64"/>
        </w:numPr>
        <w:ind w:left="720" w:hanging="360"/>
      </w:pPr>
      <w:r w:rsidDel="00000000" w:rsidR="00000000" w:rsidRPr="00000000">
        <w:rPr>
          <w:rtl w:val="0"/>
        </w:rPr>
        <w:t xml:space="preserve">For the HW1 I encountered this issue. The solution is</w:t>
      </w:r>
    </w:p>
    <w:p w:rsidR="00000000" w:rsidDel="00000000" w:rsidP="00000000" w:rsidRDefault="00000000" w:rsidRPr="00000000" w14:paraId="000006B7">
      <w:pP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B8">
      <w:pPr>
        <w:numPr>
          <w:ilvl w:val="0"/>
          <w:numId w:val="64"/>
        </w:numPr>
        <w:ind w:left="720" w:hanging="360"/>
      </w:pPr>
      <w:r w:rsidDel="00000000" w:rsidR="00000000" w:rsidRPr="00000000">
        <w:rPr>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rtl w:val="0"/>
        </w:rPr>
        <w:t xml:space="preserve"> made it work out.</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numPr>
          <w:ilvl w:val="0"/>
          <w:numId w:val="71"/>
        </w:numPr>
        <w:ind w:left="720" w:hanging="360"/>
      </w:pPr>
      <w:r w:rsidDel="00000000" w:rsidR="00000000" w:rsidRPr="00000000">
        <w:rPr>
          <w:rtl w:val="0"/>
        </w:rPr>
        <w:t xml:space="preserve">Addition to the above point, for me, there is no ‘Astoria Zone’, only ‘Astoria’ is existing in the dataset.</w:t>
      </w:r>
    </w:p>
    <w:p w:rsidR="00000000" w:rsidDel="00000000" w:rsidP="00000000" w:rsidRDefault="00000000" w:rsidRPr="00000000" w14:paraId="000006BB">
      <w:pPr>
        <w:rPr>
          <w:rFonts w:ascii="Roboto Mono" w:cs="Roboto Mono" w:eastAsia="Roboto Mono" w:hAnsi="Roboto Mono"/>
          <w:shd w:fill="f3f3f3" w:val="clea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pStyle w:val="Heading2"/>
        <w:rPr>
          <w:sz w:val="34"/>
          <w:szCs w:val="34"/>
        </w:rPr>
      </w:pPr>
      <w:bookmarkStart w:colFirst="0" w:colLast="0" w:name="_z2wv6bbttqgx" w:id="187"/>
      <w:bookmarkEnd w:id="187"/>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6BE">
      <w:pPr>
        <w:numPr>
          <w:ilvl w:val="0"/>
          <w:numId w:val="31"/>
        </w:numPr>
        <w:ind w:left="720" w:hanging="360"/>
      </w:pPr>
      <w:r w:rsidDel="00000000" w:rsidR="00000000" w:rsidRPr="00000000">
        <w:rPr>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BF">
      <w:pPr>
        <w:ind w:left="720" w:firstLine="0"/>
        <w:rPr>
          <w:u w:val="single"/>
        </w:rPr>
      </w:pPr>
      <w:r w:rsidDel="00000000" w:rsidR="00000000" w:rsidRPr="00000000">
        <w:rPr>
          <w:u w:val="single"/>
          <w:rtl w:val="0"/>
        </w:rPr>
        <w:t xml:space="preserve">df = pd.read_csv(‘taxi+_zone_lookup.csv’)</w:t>
      </w:r>
    </w:p>
    <w:p w:rsidR="00000000" w:rsidDel="00000000" w:rsidP="00000000" w:rsidRDefault="00000000" w:rsidRPr="00000000" w14:paraId="000006C0">
      <w:pPr>
        <w:ind w:left="720" w:firstLine="0"/>
        <w:rPr/>
      </w:pPr>
      <w:r w:rsidDel="00000000" w:rsidR="00000000" w:rsidRPr="00000000">
        <w:rPr>
          <w:rtl w:val="0"/>
        </w:rPr>
        <w:t xml:space="preserve">Add the row:</w:t>
      </w:r>
    </w:p>
    <w:p w:rsidR="00000000" w:rsidDel="00000000" w:rsidP="00000000" w:rsidRDefault="00000000" w:rsidRPr="00000000" w14:paraId="000006C1">
      <w:pPr>
        <w:ind w:left="720" w:firstLine="0"/>
        <w:rPr/>
      </w:pPr>
      <w:r w:rsidDel="00000000" w:rsidR="00000000" w:rsidRPr="00000000">
        <w:rPr>
          <w:u w:val="single"/>
          <w:rtl w:val="0"/>
        </w:rPr>
        <w:t xml:space="preserve">df.columns = df.columns.str.lower()</w:t>
      </w: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2"/>
        <w:spacing w:after="200" w:lineRule="auto"/>
        <w:rPr>
          <w:sz w:val="34"/>
          <w:szCs w:val="34"/>
        </w:rPr>
      </w:pPr>
      <w:bookmarkStart w:colFirst="0" w:colLast="0" w:name="_t1cfzboqm2cc" w:id="188"/>
      <w:bookmarkEnd w:id="188"/>
      <w:r w:rsidDel="00000000" w:rsidR="00000000" w:rsidRPr="00000000">
        <w:rPr>
          <w:sz w:val="34"/>
          <w:szCs w:val="34"/>
          <w:rtl w:val="0"/>
        </w:rPr>
        <w:t xml:space="preserve">CURL - curl: (6) Could not resolve host: output.csv</w:t>
      </w:r>
    </w:p>
    <w:p w:rsidR="00000000" w:rsidDel="00000000" w:rsidP="00000000" w:rsidRDefault="00000000" w:rsidRPr="00000000" w14:paraId="000006C4">
      <w:pPr>
        <w:rPr>
          <w:rFonts w:ascii="Roboto Mono" w:cs="Roboto Mono" w:eastAsia="Roboto Mono" w:hAnsi="Roboto Mono"/>
          <w:shd w:fill="f3f3f3" w:val="clear"/>
        </w:rPr>
      </w:pPr>
      <w:r w:rsidDel="00000000" w:rsidR="00000000" w:rsidRPr="00000000">
        <w:rPr>
          <w:rtl w:val="0"/>
        </w:rPr>
        <w:t xml:space="preserve">Solution (for mac users): </w:t>
      </w:r>
      <w:r w:rsidDel="00000000" w:rsidR="00000000" w:rsidRPr="00000000">
        <w:rPr>
          <w:rFonts w:ascii="Roboto Mono" w:cs="Roboto Mono" w:eastAsia="Roboto Mono" w:hAnsi="Roboto Mono"/>
          <w:shd w:fill="f3f3f3" w:val="clear"/>
          <w:rtl w:val="0"/>
        </w:rPr>
        <w:t xml:space="preserve">os.system(f"curl {url} --output {csv_name}")</w:t>
      </w:r>
    </w:p>
    <w:p w:rsidR="00000000" w:rsidDel="00000000" w:rsidP="00000000" w:rsidRDefault="00000000" w:rsidRPr="00000000" w14:paraId="000006C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C6">
      <w:pPr>
        <w:pStyle w:val="Heading2"/>
        <w:spacing w:after="200" w:lineRule="auto"/>
        <w:rPr>
          <w:sz w:val="34"/>
          <w:szCs w:val="34"/>
        </w:rPr>
      </w:pPr>
      <w:bookmarkStart w:colFirst="0" w:colLast="0" w:name="_ftbhogufwo3f" w:id="189"/>
      <w:bookmarkEnd w:id="189"/>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6C7">
      <w:pPr>
        <w:rPr/>
      </w:pPr>
      <w:r w:rsidDel="00000000" w:rsidR="00000000" w:rsidRPr="00000000">
        <w:rPr>
          <w:rtl w:val="0"/>
        </w:rPr>
        <w:t xml:space="preserve">To resolve this, ensure that your config file is in C/User/Username/.ssh/config</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2"/>
        <w:rPr/>
      </w:pPr>
      <w:bookmarkStart w:colFirst="0" w:colLast="0" w:name="_e111je85zmcv" w:id="190"/>
      <w:bookmarkEnd w:id="190"/>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6CA">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CB">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6CC">
      <w:pPr>
        <w:rPr/>
      </w:pPr>
      <w:r w:rsidDel="00000000" w:rsidR="00000000" w:rsidRPr="00000000">
        <w:rPr>
          <w:rtl w:val="0"/>
        </w:rPr>
        <w:t xml:space="preserve"> </w:t>
      </w:r>
    </w:p>
    <w:p w:rsidR="00000000" w:rsidDel="00000000" w:rsidP="00000000" w:rsidRDefault="00000000" w:rsidRPr="00000000" w14:paraId="000006CD">
      <w:pPr>
        <w:rPr/>
      </w:pPr>
      <w:r w:rsidDel="00000000" w:rsidR="00000000" w:rsidRPr="00000000">
        <w:rPr>
          <w:rtl w:val="0"/>
        </w:rPr>
        <w:t xml:space="preserve">For Linux and MacOS:</w:t>
      </w:r>
    </w:p>
    <w:p w:rsidR="00000000" w:rsidDel="00000000" w:rsidP="00000000" w:rsidRDefault="00000000" w:rsidRPr="00000000" w14:paraId="000006CE">
      <w:pPr>
        <w:numPr>
          <w:ilvl w:val="0"/>
          <w:numId w:val="86"/>
        </w:numPr>
        <w:spacing w:after="0" w:afterAutospacing="0"/>
        <w:ind w:left="720" w:hanging="360"/>
      </w:pPr>
      <w:r w:rsidDel="00000000" w:rsidR="00000000" w:rsidRPr="00000000">
        <w:rPr>
          <w:rtl w:val="0"/>
        </w:rPr>
        <w:t xml:space="preserve">Open a terminal.</w:t>
      </w:r>
    </w:p>
    <w:p w:rsidR="00000000" w:rsidDel="00000000" w:rsidP="00000000" w:rsidRDefault="00000000" w:rsidRPr="00000000" w14:paraId="000006CF">
      <w:pPr>
        <w:numPr>
          <w:ilvl w:val="0"/>
          <w:numId w:val="86"/>
        </w:numPr>
        <w:spacing w:after="0" w:afterAutospacing="0"/>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6D0">
      <w:pPr>
        <w:numPr>
          <w:ilvl w:val="0"/>
          <w:numId w:val="86"/>
        </w:numPr>
        <w:spacing w:after="0" w:afterAutospacing="0"/>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6D1">
      <w:pPr>
        <w:numPr>
          <w:ilvl w:val="0"/>
          <w:numId w:val="86"/>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6D2">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6D3">
      <w:pPr>
        <w:numPr>
          <w:ilvl w:val="0"/>
          <w:numId w:val="55"/>
        </w:numPr>
        <w:spacing w:after="0" w:afterAutospacing="0"/>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6D4">
      <w:pPr>
        <w:numPr>
          <w:ilvl w:val="0"/>
          <w:numId w:val="55"/>
        </w:numPr>
        <w:spacing w:after="0" w:afterAutospacing="0"/>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D5">
      <w:pPr>
        <w:numPr>
          <w:ilvl w:val="0"/>
          <w:numId w:val="55"/>
        </w:numPr>
        <w:spacing w:after="0" w:afterAutospacing="0"/>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6D6">
      <w:pPr>
        <w:numPr>
          <w:ilvl w:val="0"/>
          <w:numId w:val="55"/>
        </w:numPr>
        <w:spacing w:after="0" w:afterAutospacing="0"/>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6D7">
      <w:pPr>
        <w:numPr>
          <w:ilvl w:val="0"/>
          <w:numId w:val="55"/>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6D8">
      <w:pPr>
        <w:rPr/>
      </w:pPr>
      <w:r w:rsidDel="00000000" w:rsidR="00000000" w:rsidRPr="00000000">
        <w:rPr>
          <w:rtl w:val="0"/>
        </w:rPr>
        <w:t xml:space="preserve">For Windows (without Git Bash):</w:t>
      </w:r>
    </w:p>
    <w:p w:rsidR="00000000" w:rsidDel="00000000" w:rsidP="00000000" w:rsidRDefault="00000000" w:rsidRPr="00000000" w14:paraId="000006D9">
      <w:pPr>
        <w:numPr>
          <w:ilvl w:val="0"/>
          <w:numId w:val="39"/>
        </w:numPr>
        <w:spacing w:after="0" w:afterAutospacing="0"/>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6DA">
      <w:pPr>
        <w:numPr>
          <w:ilvl w:val="0"/>
          <w:numId w:val="39"/>
        </w:numPr>
        <w:spacing w:after="0" w:afterAutospacing="0"/>
        <w:ind w:left="720" w:hanging="360"/>
      </w:pPr>
      <w:r w:rsidDel="00000000" w:rsidR="00000000" w:rsidRPr="00000000">
        <w:rPr>
          <w:rtl w:val="0"/>
        </w:rPr>
        <w:t xml:space="preserve">Click on 'Advanced system settings'.</w:t>
      </w:r>
    </w:p>
    <w:p w:rsidR="00000000" w:rsidDel="00000000" w:rsidP="00000000" w:rsidRDefault="00000000" w:rsidRPr="00000000" w14:paraId="000006DB">
      <w:pPr>
        <w:numPr>
          <w:ilvl w:val="0"/>
          <w:numId w:val="39"/>
        </w:numPr>
        <w:spacing w:after="0" w:afterAutospacing="0"/>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6DC">
      <w:pPr>
        <w:numPr>
          <w:ilvl w:val="0"/>
          <w:numId w:val="39"/>
        </w:numPr>
        <w:spacing w:after="0" w:afterAutospacing="0"/>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6DD">
      <w:pPr>
        <w:numPr>
          <w:ilvl w:val="0"/>
          <w:numId w:val="39"/>
        </w:numPr>
        <w:spacing w:after="0" w:afterAutospacing="0"/>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DE">
      <w:pPr>
        <w:numPr>
          <w:ilvl w:val="0"/>
          <w:numId w:val="39"/>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6DF">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2"/>
        <w:rPr/>
      </w:pPr>
      <w:bookmarkStart w:colFirst="0" w:colLast="0" w:name="_2uazaucl90er" w:id="191"/>
      <w:bookmarkEnd w:id="191"/>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Resolution: You need to stop the services which is using the port.</w:t>
      </w:r>
    </w:p>
    <w:p w:rsidR="00000000" w:rsidDel="00000000" w:rsidP="00000000" w:rsidRDefault="00000000" w:rsidRPr="00000000" w14:paraId="000006E4">
      <w:pPr>
        <w:rPr/>
      </w:pPr>
      <w:r w:rsidDel="00000000" w:rsidR="00000000" w:rsidRPr="00000000">
        <w:rPr>
          <w:rtl w:val="0"/>
        </w:rPr>
        <w:t xml:space="preserve">Run the following: </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sudo kill -9 `sudo lsof -t -i:&lt;port&gt;`</w:t>
      </w:r>
    </w:p>
    <w:p w:rsidR="00000000" w:rsidDel="00000000" w:rsidP="00000000" w:rsidRDefault="00000000" w:rsidRPr="00000000" w14:paraId="000006E7">
      <w:pPr>
        <w:rPr/>
      </w:pPr>
      <w:r w:rsidDel="00000000" w:rsidR="00000000" w:rsidRPr="00000000">
        <w:rPr>
          <w:rtl w:val="0"/>
        </w:rPr>
        <w:t xml:space="preserve">```</w:t>
      </w:r>
    </w:p>
    <w:p w:rsidR="00000000" w:rsidDel="00000000" w:rsidP="00000000" w:rsidRDefault="00000000" w:rsidRPr="00000000" w14:paraId="000006E8">
      <w:pPr>
        <w:rPr/>
      </w:pPr>
      <w:r w:rsidDel="00000000" w:rsidR="00000000" w:rsidRPr="00000000">
        <w:rPr>
          <w:rtl w:val="0"/>
        </w:rPr>
        <w:t xml:space="preserve">&lt;port&gt; being 8080 in this case. This will free up the port for use.</w:t>
      </w:r>
    </w:p>
    <w:p w:rsidR="00000000" w:rsidDel="00000000" w:rsidP="00000000" w:rsidRDefault="00000000" w:rsidRPr="00000000" w14:paraId="000006E9">
      <w:pPr>
        <w:rPr>
          <w:shd w:fill="cccccc" w:val="clear"/>
        </w:rPr>
      </w:pPr>
      <w:r w:rsidDel="00000000" w:rsidR="00000000" w:rsidRPr="00000000">
        <w:rPr>
          <w:shd w:fill="cccccc" w:val="clear"/>
          <w:rtl w:val="0"/>
        </w:rPr>
        <w:t xml:space="preserve"> ~ Abhijit Chakraborty</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EC">
      <w:pPr>
        <w:rPr>
          <w:sz w:val="32"/>
          <w:szCs w:val="32"/>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Resolution: In my case, I had to stop docker and restart the service to get it running properly</w:t>
      </w:r>
    </w:p>
    <w:p w:rsidR="00000000" w:rsidDel="00000000" w:rsidP="00000000" w:rsidRDefault="00000000" w:rsidRPr="00000000" w14:paraId="000006EE">
      <w:pPr>
        <w:rPr/>
      </w:pPr>
      <w:r w:rsidDel="00000000" w:rsidR="00000000" w:rsidRPr="00000000">
        <w:rPr>
          <w:rtl w:val="0"/>
        </w:rPr>
        <w:t xml:space="preserve">Use the following command:</w:t>
      </w:r>
    </w:p>
    <w:p w:rsidR="00000000" w:rsidDel="00000000" w:rsidP="00000000" w:rsidRDefault="00000000" w:rsidRPr="00000000" w14:paraId="000006EF">
      <w:pPr>
        <w:rPr/>
      </w:pPr>
      <w:r w:rsidDel="00000000" w:rsidR="00000000" w:rsidRPr="00000000">
        <w:rPr>
          <w:rtl w:val="0"/>
        </w:rPr>
        <w:t xml:space="preserve">```</w:t>
      </w:r>
    </w:p>
    <w:p w:rsidR="00000000" w:rsidDel="00000000" w:rsidP="00000000" w:rsidRDefault="00000000" w:rsidRPr="00000000" w14:paraId="000006F0">
      <w:pPr>
        <w:rPr/>
      </w:pPr>
      <w:r w:rsidDel="00000000" w:rsidR="00000000" w:rsidRPr="00000000">
        <w:rPr>
          <w:rtl w:val="0"/>
        </w:rPr>
        <w:t xml:space="preserve">sudo systemctl restart docker.socket docker.service</w:t>
      </w:r>
    </w:p>
    <w:p w:rsidR="00000000" w:rsidDel="00000000" w:rsidP="00000000" w:rsidRDefault="00000000" w:rsidRPr="00000000" w14:paraId="000006F1">
      <w:pPr>
        <w:rPr/>
      </w:pPr>
      <w:r w:rsidDel="00000000" w:rsidR="00000000" w:rsidRPr="00000000">
        <w:rPr>
          <w:rtl w:val="0"/>
        </w:rPr>
        <w:t xml:space="preserve">```</w:t>
      </w:r>
    </w:p>
    <w:p w:rsidR="00000000" w:rsidDel="00000000" w:rsidP="00000000" w:rsidRDefault="00000000" w:rsidRPr="00000000" w14:paraId="000006F2">
      <w:pPr>
        <w:rPr/>
      </w:pPr>
      <w:r w:rsidDel="00000000" w:rsidR="00000000" w:rsidRPr="00000000">
        <w:rPr>
          <w:shd w:fill="cccccc" w:val="clear"/>
          <w:rtl w:val="0"/>
        </w:rPr>
        <w:t xml:space="preserve">~ Abhijit Chakraborty </w:t>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6F5">
      <w:pPr>
        <w:rPr>
          <w:sz w:val="32"/>
          <w:szCs w:val="32"/>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F7">
      <w:pPr>
        <w:rPr/>
      </w:pPr>
      <w:r w:rsidDel="00000000" w:rsidR="00000000" w:rsidRPr="00000000">
        <w:rPr>
          <w:rtl w:val="0"/>
        </w:rPr>
        <w:t xml:space="preserve">1. You can create a .dockerignore file and add the directory/file which you want Dockerfile to ignore while build.</w:t>
      </w:r>
    </w:p>
    <w:p w:rsidR="00000000" w:rsidDel="00000000" w:rsidP="00000000" w:rsidRDefault="00000000" w:rsidRPr="00000000" w14:paraId="000006F8">
      <w:pPr>
        <w:rPr/>
      </w:pPr>
      <w:r w:rsidDel="00000000" w:rsidR="00000000" w:rsidRPr="00000000">
        <w:rPr>
          <w:rtl w:val="0"/>
        </w:rPr>
        <w:t xml:space="preserve">2. If the above does not work, then put the dockerfile and corresponding script, `</w:t>
        <w:tab/>
        <w:t xml:space="preserve">1.py` in our case to a subfolder. and run `docker build ...`</w:t>
      </w:r>
    </w:p>
    <w:p w:rsidR="00000000" w:rsidDel="00000000" w:rsidP="00000000" w:rsidRDefault="00000000" w:rsidRPr="00000000" w14:paraId="000006F9">
      <w:pPr>
        <w:rPr/>
      </w:pPr>
      <w:r w:rsidDel="00000000" w:rsidR="00000000" w:rsidRPr="00000000">
        <w:rPr>
          <w:rtl w:val="0"/>
        </w:rPr>
        <w:t xml:space="preserve">from inside the new folder.</w:t>
      </w:r>
    </w:p>
    <w:p w:rsidR="00000000" w:rsidDel="00000000" w:rsidP="00000000" w:rsidRDefault="00000000" w:rsidRPr="00000000" w14:paraId="000006FA">
      <w:pPr>
        <w:rPr>
          <w:shd w:fill="cccccc" w:val="clear"/>
        </w:rPr>
      </w:pPr>
      <w:r w:rsidDel="00000000" w:rsidR="00000000" w:rsidRPr="00000000">
        <w:rPr>
          <w:shd w:fill="cccccc" w:val="clear"/>
          <w:rtl w:val="0"/>
        </w:rPr>
        <w:t xml:space="preserve">~ Abhijit Chakraborty</w:t>
      </w:r>
    </w:p>
    <w:p w:rsidR="00000000" w:rsidDel="00000000" w:rsidP="00000000" w:rsidRDefault="00000000" w:rsidRPr="00000000" w14:paraId="000006FB">
      <w:pPr>
        <w:rPr>
          <w:shd w:fill="cccccc" w:val="clea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Docker-Compose - it is illegal to have any blank spaces between the environment argument in docker-compose.yml</w:t>
        <w:br w:type="textWrapping"/>
        <w:br w:type="textWrapping"/>
        <w:t xml:space="preserve">The following ways of configuring it will not work:</w:t>
      </w:r>
    </w:p>
    <w:p w:rsidR="00000000" w:rsidDel="00000000" w:rsidP="00000000" w:rsidRDefault="00000000" w:rsidRPr="00000000" w14:paraId="000006FD">
      <w:pPr>
        <w:rPr/>
      </w:pPr>
      <w:r w:rsidDel="00000000" w:rsidR="00000000" w:rsidRPr="00000000">
        <w:rPr>
          <w:rtl w:val="0"/>
        </w:rPr>
        <w:t xml:space="preserve">- PGADMIN_DEFAULT_EMAIL = </w:t>
      </w:r>
      <w:hyperlink r:id="rId141">
        <w:r w:rsidDel="00000000" w:rsidR="00000000" w:rsidRPr="00000000">
          <w:rPr>
            <w:u w:val="single"/>
            <w:rtl w:val="0"/>
          </w:rPr>
          <w:t xml:space="preserve">admin@admin.com</w:t>
        </w:r>
      </w:hyperlink>
      <w:r w:rsidDel="00000000" w:rsidR="00000000" w:rsidRPr="00000000">
        <w:rPr>
          <w:rtl w:val="0"/>
        </w:rPr>
        <w:br w:type="textWrapping"/>
        <w:t xml:space="preserve">- PGADMIN_DEFAULT_PASSWORD = root</w:t>
        <w:br w:type="textWrapping"/>
        <w:br w:type="textWrapping"/>
        <w:t xml:space="preserve">- PGADMIN_DEFAULT_EMAIL=</w:t>
      </w:r>
      <w:hyperlink r:id="rId142">
        <w:r w:rsidDel="00000000" w:rsidR="00000000" w:rsidRPr="00000000">
          <w:rPr>
            <w:u w:val="single"/>
            <w:rtl w:val="0"/>
          </w:rPr>
          <w:t xml:space="preserve">admin@admin.com</w:t>
        </w:r>
      </w:hyperlink>
      <w:r w:rsidDel="00000000" w:rsidR="00000000" w:rsidRPr="00000000">
        <w:rPr>
          <w:rtl w:val="0"/>
        </w:rPr>
        <w:br w:type="textWrapping"/>
        <w:t xml:space="preserve">- PGADMIN_DEFAULT_PASSWORD=root</w:t>
        <w:br w:type="textWrapping"/>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pStyle w:val="Heading2"/>
        <w:rPr/>
      </w:pPr>
      <w:bookmarkStart w:colFirst="0" w:colLast="0" w:name="_fqz9ovb51vh" w:id="192"/>
      <w:bookmarkEnd w:id="192"/>
      <w:r w:rsidDel="00000000" w:rsidR="00000000" w:rsidRPr="00000000">
        <w:rPr>
          <w:rtl w:val="0"/>
        </w:rPr>
        <w:t xml:space="preserve">Anaconda to PIP</w:t>
      </w:r>
    </w:p>
    <w:p w:rsidR="00000000" w:rsidDel="00000000" w:rsidP="00000000" w:rsidRDefault="00000000" w:rsidRPr="00000000" w14:paraId="00000700">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701">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702">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2"/>
        <w:rPr/>
      </w:pPr>
      <w:bookmarkStart w:colFirst="0" w:colLast="0" w:name="_rwfd7bc81mje" w:id="193"/>
      <w:bookmarkEnd w:id="193"/>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705">
      <w:pPr>
        <w:rPr/>
      </w:pPr>
      <w:r w:rsidDel="00000000" w:rsidR="00000000" w:rsidRPr="00000000">
        <w:rPr>
          <w:rtl w:val="0"/>
        </w:rPr>
        <w:t xml:space="preserve">Install and open Jupyter Notebook</w:t>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Notebook convert</w:t>
      </w:r>
    </w:p>
    <w:p w:rsidR="00000000" w:rsidDel="00000000" w:rsidP="00000000" w:rsidRDefault="00000000" w:rsidRPr="00000000" w14:paraId="0000070B">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0C">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0D">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0E">
      <w:pPr>
        <w:pStyle w:val="Heading2"/>
        <w:rPr/>
      </w:pPr>
      <w:bookmarkStart w:colFirst="0" w:colLast="0" w:name="_1lt2yu2nrz6h" w:id="194"/>
      <w:bookmarkEnd w:id="194"/>
      <w:r w:rsidDel="00000000" w:rsidR="00000000" w:rsidRPr="00000000">
        <w:rPr>
          <w:rtl w:val="0"/>
        </w:rPr>
        <w:t xml:space="preserve">Alternative way to convert Jupyter notebook to Python script  (via jupytext)</w:t>
      </w:r>
    </w:p>
    <w:p w:rsidR="00000000" w:rsidDel="00000000" w:rsidP="00000000" w:rsidRDefault="00000000" w:rsidRPr="00000000" w14:paraId="0000070F">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10">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11">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12">
      <w:pPr>
        <w:rPr>
          <w:i w:val="1"/>
        </w:rPr>
      </w:pPr>
      <w:r w:rsidDel="00000000" w:rsidR="00000000" w:rsidRPr="00000000">
        <w:rPr>
          <w:i w:val="1"/>
          <w:rtl w:val="0"/>
        </w:rPr>
        <w:t xml:space="preserve">Install jupytext</w:t>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5">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2"/>
        <w:rPr/>
      </w:pPr>
      <w:bookmarkStart w:colFirst="0" w:colLast="0" w:name="_shut2ysfahp" w:id="195"/>
      <w:bookmarkEnd w:id="195"/>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1B">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1C">
      <w:pPr>
        <w:rPr/>
      </w:pPr>
      <w:r w:rsidDel="00000000" w:rsidR="00000000" w:rsidRPr="00000000">
        <w:rPr>
          <w:rtl w:val="0"/>
        </w:rPr>
        <w:t xml:space="preserve">IdentityFile C:\Users\&lt;username&gt;\.ssh\gcp</w:t>
      </w:r>
    </w:p>
    <w:p w:rsidR="00000000" w:rsidDel="00000000" w:rsidP="00000000" w:rsidRDefault="00000000" w:rsidRPr="00000000" w14:paraId="0000071D">
      <w:pPr>
        <w:rPr/>
      </w:pPr>
      <w:r w:rsidDel="00000000" w:rsidR="00000000" w:rsidRPr="00000000">
        <w:rPr>
          <w:rtl w:val="0"/>
        </w:rPr>
        <w:t xml:space="preserve">Instead of IdentityFile ~/.ssh/gcp</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Another reason: The private key in its file at the local path C:\Users\&lt;username&gt;\.ssh\gcp needs an extra line in the end: </w:t>
      </w:r>
      <w:r w:rsidDel="00000000" w:rsidR="00000000" w:rsidRPr="00000000">
        <w:rPr/>
        <w:drawing>
          <wp:inline distB="114300" distT="114300" distL="114300" distR="114300">
            <wp:extent cx="9429750" cy="1009650"/>
            <wp:effectExtent b="0" l="0" r="0" t="0"/>
            <wp:docPr id="12"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9429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1"/>
        <w:rPr/>
      </w:pPr>
      <w:bookmarkStart w:colFirst="0" w:colLast="0" w:name="_efrk7h226oxm" w:id="196"/>
      <w:bookmarkEnd w:id="196"/>
      <w:r w:rsidDel="00000000" w:rsidR="00000000" w:rsidRPr="00000000">
        <w:rPr>
          <w:rtl w:val="0"/>
        </w:rPr>
        <w:t xml:space="preserve">Module 2: Workflow Orchestration</w:t>
      </w:r>
    </w:p>
    <w:p w:rsidR="00000000" w:rsidDel="00000000" w:rsidP="00000000" w:rsidRDefault="00000000" w:rsidRPr="00000000" w14:paraId="000007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3">
      <w:pPr>
        <w:pStyle w:val="Heading2"/>
        <w:rPr/>
      </w:pPr>
      <w:bookmarkStart w:colFirst="0" w:colLast="0" w:name="_k27w3656vao2" w:id="197"/>
      <w:bookmarkEnd w:id="197"/>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24">
      <w:pPr>
        <w:rPr/>
      </w:pPr>
      <w:hyperlink r:id="rId144">
        <w:r w:rsidDel="00000000" w:rsidR="00000000" w:rsidRPr="00000000">
          <w:rPr>
            <w:color w:val="1155cc"/>
            <w:u w:val="single"/>
            <w:rtl w:val="0"/>
          </w:rPr>
          <w:t xml:space="preserve">Prefect</w:t>
        </w:r>
      </w:hyperlink>
      <w:r w:rsidDel="00000000" w:rsidR="00000000" w:rsidRPr="00000000">
        <w:rPr>
          <w:rtl w:val="0"/>
        </w:rPr>
        <w:t xml:space="preserve"> </w:t>
      </w:r>
      <w:hyperlink r:id="rId145">
        <w:r w:rsidDel="00000000" w:rsidR="00000000" w:rsidRPr="00000000">
          <w:rPr>
            <w:color w:val="1155cc"/>
            <w:u w:val="single"/>
            <w:rtl w:val="0"/>
          </w:rPr>
          <w:t xml:space="preserve">Airflow</w:t>
        </w:r>
      </w:hyperlink>
      <w:r w:rsidDel="00000000" w:rsidR="00000000" w:rsidRPr="00000000">
        <w:rPr>
          <w:rtl w:val="0"/>
        </w:rPr>
        <w:t xml:space="preserve"> </w:t>
      </w:r>
      <w:hyperlink r:id="rId146">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2"/>
        <w:spacing w:after="60" w:before="60" w:lineRule="auto"/>
        <w:rPr/>
      </w:pPr>
      <w:bookmarkStart w:colFirst="0" w:colLast="0" w:name="_x5fd3ttnl8ej" w:id="198"/>
      <w:bookmarkEnd w:id="198"/>
      <w:r w:rsidDel="00000000" w:rsidR="00000000" w:rsidRPr="00000000">
        <w:rPr>
          <w:rtl w:val="0"/>
        </w:rPr>
        <w:t xml:space="preserve">How do I launch Kestra?</w:t>
      </w:r>
    </w:p>
    <w:p w:rsidR="00000000" w:rsidDel="00000000" w:rsidP="00000000" w:rsidRDefault="00000000" w:rsidRPr="00000000" w14:paraId="00000727">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28">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29">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2A">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2B">
      <w:pPr>
        <w:spacing w:after="60" w:before="60" w:lineRule="auto"/>
        <w:rPr/>
      </w:pPr>
      <w:r w:rsidDel="00000000" w:rsidR="00000000" w:rsidRPr="00000000">
        <w:rPr>
          <w:rtl w:val="0"/>
        </w:rPr>
        <w:t xml:space="preserve">For windows instructions see the Kestra github here </w:t>
      </w:r>
      <w:hyperlink r:id="rId147">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2C">
      <w:pPr>
        <w:pStyle w:val="Heading2"/>
        <w:spacing w:after="60" w:before="60" w:lineRule="auto"/>
        <w:rPr/>
      </w:pPr>
      <w:bookmarkStart w:colFirst="0" w:colLast="0" w:name="_4unm4qgh9p1u" w:id="199"/>
      <w:bookmarkEnd w:id="199"/>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Here sample docker-compose for kestra</w:t>
        <w:br w:type="textWrapping"/>
        <w:br w:type="textWrapping"/>
        <w:t xml:space="preserve">services:</w:t>
      </w:r>
    </w:p>
    <w:p w:rsidR="00000000" w:rsidDel="00000000" w:rsidP="00000000" w:rsidRDefault="00000000" w:rsidRPr="00000000" w14:paraId="0000072E">
      <w:pPr>
        <w:rPr/>
      </w:pPr>
      <w:r w:rsidDel="00000000" w:rsidR="00000000" w:rsidRPr="00000000">
        <w:rPr>
          <w:rtl w:val="0"/>
        </w:rPr>
        <w:t xml:space="preserve">  kestra:</w:t>
      </w:r>
    </w:p>
    <w:p w:rsidR="00000000" w:rsidDel="00000000" w:rsidP="00000000" w:rsidRDefault="00000000" w:rsidRPr="00000000" w14:paraId="0000072F">
      <w:pPr>
        <w:rPr/>
      </w:pPr>
      <w:r w:rsidDel="00000000" w:rsidR="00000000" w:rsidRPr="00000000">
        <w:rPr>
          <w:rtl w:val="0"/>
        </w:rPr>
        <w:t xml:space="preserve">    build: .</w:t>
      </w:r>
    </w:p>
    <w:p w:rsidR="00000000" w:rsidDel="00000000" w:rsidP="00000000" w:rsidRDefault="00000000" w:rsidRPr="00000000" w14:paraId="00000730">
      <w:pPr>
        <w:rPr/>
      </w:pPr>
      <w:r w:rsidDel="00000000" w:rsidR="00000000" w:rsidRPr="00000000">
        <w:rPr>
          <w:rtl w:val="0"/>
        </w:rPr>
        <w:t xml:space="preserve">    image: kestra/kestra:latest</w:t>
      </w:r>
    </w:p>
    <w:p w:rsidR="00000000" w:rsidDel="00000000" w:rsidP="00000000" w:rsidRDefault="00000000" w:rsidRPr="00000000" w14:paraId="00000731">
      <w:pPr>
        <w:rPr/>
      </w:pPr>
      <w:r w:rsidDel="00000000" w:rsidR="00000000" w:rsidRPr="00000000">
        <w:rPr>
          <w:rtl w:val="0"/>
        </w:rPr>
        <w:t xml:space="preserve">    container_name: kestra</w:t>
      </w:r>
    </w:p>
    <w:p w:rsidR="00000000" w:rsidDel="00000000" w:rsidP="00000000" w:rsidRDefault="00000000" w:rsidRPr="00000000" w14:paraId="00000732">
      <w:pPr>
        <w:rPr/>
      </w:pPr>
      <w:r w:rsidDel="00000000" w:rsidR="00000000" w:rsidRPr="00000000">
        <w:rPr>
          <w:rtl w:val="0"/>
        </w:rPr>
        <w:t xml:space="preserve">    user: "0:0"</w:t>
      </w:r>
    </w:p>
    <w:p w:rsidR="00000000" w:rsidDel="00000000" w:rsidP="00000000" w:rsidRDefault="00000000" w:rsidRPr="00000000" w14:paraId="00000733">
      <w:pPr>
        <w:rPr/>
      </w:pPr>
      <w:r w:rsidDel="00000000" w:rsidR="00000000" w:rsidRPr="00000000">
        <w:rPr>
          <w:rtl w:val="0"/>
        </w:rPr>
        <w:t xml:space="preserve">    environment:</w:t>
      </w:r>
    </w:p>
    <w:p w:rsidR="00000000" w:rsidDel="00000000" w:rsidP="00000000" w:rsidRDefault="00000000" w:rsidRPr="00000000" w14:paraId="00000734">
      <w:pPr>
        <w:rPr/>
      </w:pPr>
      <w:r w:rsidDel="00000000" w:rsidR="00000000" w:rsidRPr="00000000">
        <w:rPr>
          <w:rtl w:val="0"/>
        </w:rPr>
        <w:t xml:space="preserve">      DOCKER_HOST: tcp://host.docker.internal:2375  # for Windows</w:t>
      </w:r>
    </w:p>
    <w:p w:rsidR="00000000" w:rsidDel="00000000" w:rsidP="00000000" w:rsidRDefault="00000000" w:rsidRPr="00000000" w14:paraId="00000735">
      <w:pPr>
        <w:rPr/>
      </w:pPr>
      <w:r w:rsidDel="00000000" w:rsidR="00000000" w:rsidRPr="00000000">
        <w:rPr>
          <w:rtl w:val="0"/>
        </w:rPr>
        <w:t xml:space="preserve">      KESTRA_CONFIGURATION: |</w:t>
      </w:r>
    </w:p>
    <w:p w:rsidR="00000000" w:rsidDel="00000000" w:rsidP="00000000" w:rsidRDefault="00000000" w:rsidRPr="00000000" w14:paraId="00000736">
      <w:pPr>
        <w:rPr/>
      </w:pPr>
      <w:r w:rsidDel="00000000" w:rsidR="00000000" w:rsidRPr="00000000">
        <w:rPr>
          <w:rtl w:val="0"/>
        </w:rPr>
        <w:t xml:space="preserve">        kestra:</w:t>
      </w:r>
    </w:p>
    <w:p w:rsidR="00000000" w:rsidDel="00000000" w:rsidP="00000000" w:rsidRDefault="00000000" w:rsidRPr="00000000" w14:paraId="00000737">
      <w:pPr>
        <w:rPr/>
      </w:pPr>
      <w:r w:rsidDel="00000000" w:rsidR="00000000" w:rsidRPr="00000000">
        <w:rPr>
          <w:rtl w:val="0"/>
        </w:rPr>
        <w:t xml:space="preserve">          repository:</w:t>
      </w:r>
    </w:p>
    <w:p w:rsidR="00000000" w:rsidDel="00000000" w:rsidP="00000000" w:rsidRDefault="00000000" w:rsidRPr="00000000" w14:paraId="00000738">
      <w:pPr>
        <w:rPr/>
      </w:pPr>
      <w:r w:rsidDel="00000000" w:rsidR="00000000" w:rsidRPr="00000000">
        <w:rPr>
          <w:rtl w:val="0"/>
        </w:rPr>
        <w:t xml:space="preserve">            type: h2</w:t>
      </w:r>
    </w:p>
    <w:p w:rsidR="00000000" w:rsidDel="00000000" w:rsidP="00000000" w:rsidRDefault="00000000" w:rsidRPr="00000000" w14:paraId="00000739">
      <w:pPr>
        <w:rPr/>
      </w:pPr>
      <w:r w:rsidDel="00000000" w:rsidR="00000000" w:rsidRPr="00000000">
        <w:rPr>
          <w:rtl w:val="0"/>
        </w:rPr>
        <w:t xml:space="preserve">          queue:</w:t>
      </w:r>
    </w:p>
    <w:p w:rsidR="00000000" w:rsidDel="00000000" w:rsidP="00000000" w:rsidRDefault="00000000" w:rsidRPr="00000000" w14:paraId="0000073A">
      <w:pPr>
        <w:rPr/>
      </w:pPr>
      <w:r w:rsidDel="00000000" w:rsidR="00000000" w:rsidRPr="00000000">
        <w:rPr>
          <w:rtl w:val="0"/>
        </w:rPr>
        <w:t xml:space="preserve">            type: memory</w:t>
      </w:r>
    </w:p>
    <w:p w:rsidR="00000000" w:rsidDel="00000000" w:rsidP="00000000" w:rsidRDefault="00000000" w:rsidRPr="00000000" w14:paraId="0000073B">
      <w:pPr>
        <w:rPr/>
      </w:pPr>
      <w:r w:rsidDel="00000000" w:rsidR="00000000" w:rsidRPr="00000000">
        <w:rPr>
          <w:rtl w:val="0"/>
        </w:rPr>
        <w:t xml:space="preserve">          storage:</w:t>
      </w:r>
    </w:p>
    <w:p w:rsidR="00000000" w:rsidDel="00000000" w:rsidP="00000000" w:rsidRDefault="00000000" w:rsidRPr="00000000" w14:paraId="0000073C">
      <w:pPr>
        <w:rPr/>
      </w:pPr>
      <w:r w:rsidDel="00000000" w:rsidR="00000000" w:rsidRPr="00000000">
        <w:rPr>
          <w:rtl w:val="0"/>
        </w:rPr>
        <w:t xml:space="preserve">            type: local</w:t>
      </w:r>
    </w:p>
    <w:p w:rsidR="00000000" w:rsidDel="00000000" w:rsidP="00000000" w:rsidRDefault="00000000" w:rsidRPr="00000000" w14:paraId="0000073D">
      <w:pPr>
        <w:rPr/>
      </w:pPr>
      <w:r w:rsidDel="00000000" w:rsidR="00000000" w:rsidRPr="00000000">
        <w:rPr>
          <w:rtl w:val="0"/>
        </w:rPr>
        <w:t xml:space="preserve">            local:</w:t>
      </w:r>
    </w:p>
    <w:p w:rsidR="00000000" w:rsidDel="00000000" w:rsidP="00000000" w:rsidRDefault="00000000" w:rsidRPr="00000000" w14:paraId="0000073E">
      <w:pPr>
        <w:rPr/>
      </w:pPr>
      <w:r w:rsidDel="00000000" w:rsidR="00000000" w:rsidRPr="00000000">
        <w:rPr>
          <w:rtl w:val="0"/>
        </w:rPr>
        <w:t xml:space="preserve">              basePath: /app/storage</w:t>
      </w:r>
    </w:p>
    <w:p w:rsidR="00000000" w:rsidDel="00000000" w:rsidP="00000000" w:rsidRDefault="00000000" w:rsidRPr="00000000" w14:paraId="0000073F">
      <w:pPr>
        <w:rPr/>
      </w:pPr>
      <w:r w:rsidDel="00000000" w:rsidR="00000000" w:rsidRPr="00000000">
        <w:rPr>
          <w:rtl w:val="0"/>
        </w:rPr>
        <w:t xml:space="preserve">          tasks:</w:t>
      </w:r>
    </w:p>
    <w:p w:rsidR="00000000" w:rsidDel="00000000" w:rsidP="00000000" w:rsidRDefault="00000000" w:rsidRPr="00000000" w14:paraId="00000740">
      <w:pPr>
        <w:rPr/>
      </w:pPr>
      <w:r w:rsidDel="00000000" w:rsidR="00000000" w:rsidRPr="00000000">
        <w:rPr>
          <w:rtl w:val="0"/>
        </w:rPr>
        <w:t xml:space="preserve">            tmp-dir:</w:t>
      </w:r>
    </w:p>
    <w:p w:rsidR="00000000" w:rsidDel="00000000" w:rsidP="00000000" w:rsidRDefault="00000000" w:rsidRPr="00000000" w14:paraId="00000741">
      <w:pPr>
        <w:rPr/>
      </w:pPr>
      <w:r w:rsidDel="00000000" w:rsidR="00000000" w:rsidRPr="00000000">
        <w:rPr>
          <w:rtl w:val="0"/>
        </w:rPr>
        <w:t xml:space="preserve">              path: /app/tmp</w:t>
      </w:r>
    </w:p>
    <w:p w:rsidR="00000000" w:rsidDel="00000000" w:rsidP="00000000" w:rsidRDefault="00000000" w:rsidRPr="00000000" w14:paraId="00000742">
      <w:pPr>
        <w:rPr/>
      </w:pPr>
      <w:r w:rsidDel="00000000" w:rsidR="00000000" w:rsidRPr="00000000">
        <w:rPr>
          <w:rtl w:val="0"/>
        </w:rPr>
        <w:t xml:space="preserve">          plugins:</w:t>
      </w:r>
    </w:p>
    <w:p w:rsidR="00000000" w:rsidDel="00000000" w:rsidP="00000000" w:rsidRDefault="00000000" w:rsidRPr="00000000" w14:paraId="00000743">
      <w:pPr>
        <w:rPr/>
      </w:pPr>
      <w:r w:rsidDel="00000000" w:rsidR="00000000" w:rsidRPr="00000000">
        <w:rPr>
          <w:rtl w:val="0"/>
        </w:rPr>
        <w:t xml:space="preserve">            repositories:</w:t>
      </w:r>
    </w:p>
    <w:p w:rsidR="00000000" w:rsidDel="00000000" w:rsidP="00000000" w:rsidRDefault="00000000" w:rsidRPr="00000000" w14:paraId="00000744">
      <w:pPr>
        <w:rPr/>
      </w:pPr>
      <w:r w:rsidDel="00000000" w:rsidR="00000000" w:rsidRPr="00000000">
        <w:rPr>
          <w:rtl w:val="0"/>
        </w:rPr>
        <w:t xml:space="preserve">              - id: central</w:t>
      </w:r>
    </w:p>
    <w:p w:rsidR="00000000" w:rsidDel="00000000" w:rsidP="00000000" w:rsidRDefault="00000000" w:rsidRPr="00000000" w14:paraId="00000745">
      <w:pPr>
        <w:rPr/>
      </w:pPr>
      <w:r w:rsidDel="00000000" w:rsidR="00000000" w:rsidRPr="00000000">
        <w:rPr>
          <w:rtl w:val="0"/>
        </w:rPr>
        <w:t xml:space="preserve">                type: maven</w:t>
      </w:r>
    </w:p>
    <w:p w:rsidR="00000000" w:rsidDel="00000000" w:rsidP="00000000" w:rsidRDefault="00000000" w:rsidRPr="00000000" w14:paraId="00000746">
      <w:pPr>
        <w:rPr/>
      </w:pPr>
      <w:r w:rsidDel="00000000" w:rsidR="00000000" w:rsidRPr="00000000">
        <w:rPr>
          <w:rtl w:val="0"/>
        </w:rPr>
        <w:t xml:space="preserve">                url: https://repo.maven.apache.org/maven2</w:t>
      </w:r>
    </w:p>
    <w:p w:rsidR="00000000" w:rsidDel="00000000" w:rsidP="00000000" w:rsidRDefault="00000000" w:rsidRPr="00000000" w14:paraId="00000747">
      <w:pPr>
        <w:rPr/>
      </w:pPr>
      <w:r w:rsidDel="00000000" w:rsidR="00000000" w:rsidRPr="00000000">
        <w:rPr>
          <w:rtl w:val="0"/>
        </w:rPr>
        <w:t xml:space="preserve">            definitions:</w:t>
      </w:r>
    </w:p>
    <w:p w:rsidR="00000000" w:rsidDel="00000000" w:rsidP="00000000" w:rsidRDefault="00000000" w:rsidRPr="00000000" w14:paraId="00000748">
      <w:pPr>
        <w:rPr/>
      </w:pPr>
      <w:r w:rsidDel="00000000" w:rsidR="00000000" w:rsidRPr="00000000">
        <w:rPr>
          <w:rtl w:val="0"/>
        </w:rPr>
        <w:t xml:space="preserve">              - io.kestra.plugin.core:core:latest</w:t>
      </w:r>
    </w:p>
    <w:p w:rsidR="00000000" w:rsidDel="00000000" w:rsidP="00000000" w:rsidRDefault="00000000" w:rsidRPr="00000000" w14:paraId="00000749">
      <w:pPr>
        <w:rPr/>
      </w:pPr>
      <w:r w:rsidDel="00000000" w:rsidR="00000000" w:rsidRPr="00000000">
        <w:rPr>
          <w:rtl w:val="0"/>
        </w:rPr>
        <w:t xml:space="preserve">              - io.kestra.plugin.scripts:python:1.3.4</w:t>
      </w:r>
    </w:p>
    <w:p w:rsidR="00000000" w:rsidDel="00000000" w:rsidP="00000000" w:rsidRDefault="00000000" w:rsidRPr="00000000" w14:paraId="0000074A">
      <w:pPr>
        <w:rPr/>
      </w:pPr>
      <w:r w:rsidDel="00000000" w:rsidR="00000000" w:rsidRPr="00000000">
        <w:rPr>
          <w:rtl w:val="0"/>
        </w:rPr>
        <w:t xml:space="preserve">              - io.kestra.plugin.http:http:latest</w:t>
      </w:r>
    </w:p>
    <w:p w:rsidR="00000000" w:rsidDel="00000000" w:rsidP="00000000" w:rsidRDefault="00000000" w:rsidRPr="00000000" w14:paraId="0000074B">
      <w:pPr>
        <w:rPr/>
      </w:pPr>
      <w:r w:rsidDel="00000000" w:rsidR="00000000" w:rsidRPr="00000000">
        <w:rPr>
          <w:rtl w:val="0"/>
        </w:rPr>
        <w:t xml:space="preserve">      KESTRA_TASKS_TMP_DIR_PATH: /app/tmp</w:t>
      </w:r>
    </w:p>
    <w:p w:rsidR="00000000" w:rsidDel="00000000" w:rsidP="00000000" w:rsidRDefault="00000000" w:rsidRPr="00000000" w14:paraId="0000074C">
      <w:pPr>
        <w:rPr/>
      </w:pPr>
      <w:r w:rsidDel="00000000" w:rsidR="00000000" w:rsidRPr="00000000">
        <w:rPr>
          <w:rtl w:val="0"/>
        </w:rPr>
        <w:t xml:space="preserve">    ports:</w:t>
      </w:r>
    </w:p>
    <w:p w:rsidR="00000000" w:rsidDel="00000000" w:rsidP="00000000" w:rsidRDefault="00000000" w:rsidRPr="00000000" w14:paraId="0000074D">
      <w:pPr>
        <w:rPr/>
      </w:pPr>
      <w:r w:rsidDel="00000000" w:rsidR="00000000" w:rsidRPr="00000000">
        <w:rPr>
          <w:rtl w:val="0"/>
        </w:rPr>
        <w:t xml:space="preserve">      - "8080:8080"</w:t>
      </w:r>
    </w:p>
    <w:p w:rsidR="00000000" w:rsidDel="00000000" w:rsidP="00000000" w:rsidRDefault="00000000" w:rsidRPr="00000000" w14:paraId="0000074E">
      <w:pPr>
        <w:rPr/>
      </w:pPr>
      <w:r w:rsidDel="00000000" w:rsidR="00000000" w:rsidRPr="00000000">
        <w:rPr>
          <w:rtl w:val="0"/>
        </w:rPr>
        <w:t xml:space="preserve">    volumes:</w:t>
      </w:r>
    </w:p>
    <w:p w:rsidR="00000000" w:rsidDel="00000000" w:rsidP="00000000" w:rsidRDefault="00000000" w:rsidRPr="00000000" w14:paraId="0000074F">
      <w:pPr>
        <w:rPr/>
      </w:pPr>
      <w:r w:rsidDel="00000000" w:rsidR="00000000" w:rsidRPr="00000000">
        <w:rPr>
          <w:rtl w:val="0"/>
        </w:rPr>
        <w:t xml:space="preserve">      - //var/run/docker.sock:/var/run/docker.sock  # Windows path</w:t>
      </w:r>
    </w:p>
    <w:p w:rsidR="00000000" w:rsidDel="00000000" w:rsidP="00000000" w:rsidRDefault="00000000" w:rsidRPr="00000000" w14:paraId="00000750">
      <w:pPr>
        <w:rPr/>
      </w:pPr>
      <w:r w:rsidDel="00000000" w:rsidR="00000000" w:rsidRPr="00000000">
        <w:rPr>
          <w:rtl w:val="0"/>
        </w:rPr>
        <w:t xml:space="preserve">      - /yourpath/.dbt:/app/.dbt</w:t>
      </w:r>
    </w:p>
    <w:p w:rsidR="00000000" w:rsidDel="00000000" w:rsidP="00000000" w:rsidRDefault="00000000" w:rsidRPr="00000000" w14:paraId="00000751">
      <w:pPr>
        <w:rPr/>
      </w:pPr>
      <w:r w:rsidDel="00000000" w:rsidR="00000000" w:rsidRPr="00000000">
        <w:rPr>
          <w:rtl w:val="0"/>
        </w:rPr>
        <w:t xml:space="preserve">      - /yourpath/kestra/plugins:/app/plugins</w:t>
      </w:r>
    </w:p>
    <w:p w:rsidR="00000000" w:rsidDel="00000000" w:rsidP="00000000" w:rsidRDefault="00000000" w:rsidRPr="00000000" w14:paraId="00000752">
      <w:pPr>
        <w:rPr/>
      </w:pPr>
      <w:r w:rsidDel="00000000" w:rsidR="00000000" w:rsidRPr="00000000">
        <w:rPr>
          <w:rtl w:val="0"/>
        </w:rPr>
        <w:t xml:space="preserve">      - /yourpath/kestra/workflows:/app/workflows</w:t>
      </w:r>
    </w:p>
    <w:p w:rsidR="00000000" w:rsidDel="00000000" w:rsidP="00000000" w:rsidRDefault="00000000" w:rsidRPr="00000000" w14:paraId="00000753">
      <w:pPr>
        <w:rPr/>
      </w:pPr>
      <w:r w:rsidDel="00000000" w:rsidR="00000000" w:rsidRPr="00000000">
        <w:rPr>
          <w:rtl w:val="0"/>
        </w:rPr>
        <w:t xml:space="preserve">      - /yourpath/kestra/storage:/app/storage</w:t>
      </w:r>
    </w:p>
    <w:p w:rsidR="00000000" w:rsidDel="00000000" w:rsidP="00000000" w:rsidRDefault="00000000" w:rsidRPr="00000000" w14:paraId="00000754">
      <w:pPr>
        <w:rPr/>
      </w:pPr>
      <w:r w:rsidDel="00000000" w:rsidR="00000000" w:rsidRPr="00000000">
        <w:rPr>
          <w:rtl w:val="0"/>
        </w:rPr>
        <w:t xml:space="preserve">      - /yourpath//kestra/tmp:/app/tmp</w:t>
      </w:r>
    </w:p>
    <w:p w:rsidR="00000000" w:rsidDel="00000000" w:rsidP="00000000" w:rsidRDefault="00000000" w:rsidRPr="00000000" w14:paraId="00000755">
      <w:pPr>
        <w:rPr/>
      </w:pPr>
      <w:r w:rsidDel="00000000" w:rsidR="00000000" w:rsidRPr="00000000">
        <w:rPr>
          <w:rtl w:val="0"/>
        </w:rPr>
        <w:t xml:space="preserve">      - /yourpath//dbt_prj:/app/workflows/dbt_project</w:t>
      </w:r>
    </w:p>
    <w:p w:rsidR="00000000" w:rsidDel="00000000" w:rsidP="00000000" w:rsidRDefault="00000000" w:rsidRPr="00000000" w14:paraId="00000756">
      <w:pPr>
        <w:rPr/>
      </w:pPr>
      <w:r w:rsidDel="00000000" w:rsidR="00000000" w:rsidRPr="00000000">
        <w:rPr>
          <w:rtl w:val="0"/>
        </w:rPr>
        <w:t xml:space="preserve">      - /yourpath//my-creds.json:/app/.dbt/my-creds.json</w:t>
      </w:r>
    </w:p>
    <w:p w:rsidR="00000000" w:rsidDel="00000000" w:rsidP="00000000" w:rsidRDefault="00000000" w:rsidRPr="00000000" w14:paraId="00000757">
      <w:pPr>
        <w:rPr/>
      </w:pPr>
      <w:r w:rsidDel="00000000" w:rsidR="00000000" w:rsidRPr="00000000">
        <w:rPr>
          <w:rtl w:val="0"/>
        </w:rPr>
        <w:t xml:space="preserve">    command: server standalone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2"/>
        <w:rPr/>
      </w:pPr>
      <w:bookmarkStart w:colFirst="0" w:colLast="0" w:name="_i19e3iply2d9" w:id="200"/>
      <w:bookmarkEnd w:id="200"/>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A">
      <w:pPr>
        <w:spacing w:after="240" w:before="240" w:lineRule="auto"/>
        <w:rPr/>
      </w:pPr>
      <w:r w:rsidDel="00000000" w:rsidR="00000000" w:rsidRPr="00000000">
        <w:rPr>
          <w:rtl w:val="0"/>
        </w:rPr>
        <w:t xml:space="preserve">Description:</w:t>
      </w:r>
    </w:p>
    <w:p w:rsidR="00000000" w:rsidDel="00000000" w:rsidP="00000000" w:rsidRDefault="00000000" w:rsidRPr="00000000" w14:paraId="0000075B">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5C">
      <w:pPr>
        <w:spacing w:after="240" w:before="240" w:lineRule="auto"/>
        <w:rPr/>
      </w:pPr>
      <w:r w:rsidDel="00000000" w:rsidR="00000000" w:rsidRPr="00000000">
        <w:rPr>
          <w:rtl w:val="0"/>
        </w:rPr>
        <w:t xml:space="preserve">```:</w:t>
      </w:r>
    </w:p>
    <w:p w:rsidR="00000000" w:rsidDel="00000000" w:rsidP="00000000" w:rsidRDefault="00000000" w:rsidRPr="00000000" w14:paraId="0000075D">
      <w:pPr>
        <w:rPr/>
      </w:pPr>
      <w:r w:rsidDel="00000000" w:rsidR="00000000" w:rsidRPr="00000000">
        <w:rPr>
          <w:rtl w:val="0"/>
        </w:rPr>
        <w:t xml:space="preserve">$ docker run --pull=always --rm -it -p 8080:8080 --user=root -v </w:t>
      </w:r>
    </w:p>
    <w:p w:rsidR="00000000" w:rsidDel="00000000" w:rsidP="00000000" w:rsidRDefault="00000000" w:rsidRPr="00000000" w14:paraId="0000075E">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5F">
      <w:pPr>
        <w:rPr/>
      </w:pPr>
      <w:r w:rsidDel="00000000" w:rsidR="00000000" w:rsidRPr="00000000">
        <w:rPr>
          <w:rtl w:val="0"/>
        </w:rPr>
        <w:t xml:space="preserve">latest: Pulling from kestra/kestra</w:t>
      </w:r>
    </w:p>
    <w:p w:rsidR="00000000" w:rsidDel="00000000" w:rsidP="00000000" w:rsidRDefault="00000000" w:rsidRPr="00000000" w14:paraId="00000760">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61">
      <w:pPr>
        <w:rPr/>
      </w:pPr>
      <w:r w:rsidDel="00000000" w:rsidR="00000000" w:rsidRPr="00000000">
        <w:rPr>
          <w:rtl w:val="0"/>
        </w:rPr>
        <w:t xml:space="preserve">Status: Image is up to date for kestra/kestra:latest</w:t>
      </w:r>
    </w:p>
    <w:p w:rsidR="00000000" w:rsidDel="00000000" w:rsidP="00000000" w:rsidRDefault="00000000" w:rsidRPr="00000000" w14:paraId="00000762">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63">
      <w:pPr>
        <w:rPr/>
      </w:pPr>
      <w:r w:rsidDel="00000000" w:rsidR="00000000" w:rsidRPr="00000000">
        <w:rPr>
          <w:rtl w:val="0"/>
        </w:rPr>
        <w:t xml:space="preserve">See 'docker run --help'.</w:t>
      </w:r>
    </w:p>
    <w:p w:rsidR="00000000" w:rsidDel="00000000" w:rsidP="00000000" w:rsidRDefault="00000000" w:rsidRPr="00000000" w14:paraId="00000764">
      <w:pPr>
        <w:rPr/>
      </w:pPr>
      <w:r w:rsidDel="00000000" w:rsidR="00000000" w:rsidRPr="00000000">
        <w:rPr>
          <w:rtl w:val="0"/>
        </w:rPr>
        <w:t xml:space="preserve">```</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67">
      <w:pPr>
        <w:rPr/>
      </w:pPr>
      <w:r w:rsidDel="00000000" w:rsidR="00000000" w:rsidRPr="00000000">
        <w:rPr>
          <w:rtl w:val="0"/>
        </w:rPr>
        <w:t xml:space="preserve">```</w:t>
      </w:r>
    </w:p>
    <w:p w:rsidR="00000000" w:rsidDel="00000000" w:rsidP="00000000" w:rsidRDefault="00000000" w:rsidRPr="00000000" w14:paraId="00000768">
      <w:pPr>
        <w:rPr/>
      </w:pPr>
      <w:r w:rsidDel="00000000" w:rsidR="00000000" w:rsidRPr="00000000">
        <w:rPr>
          <w:rtl w:val="0"/>
        </w:rPr>
        <w:t xml:space="preserve">docker run --pull=always --rm -it -p 8080:8080 --user=root ^</w:t>
      </w:r>
    </w:p>
    <w:p w:rsidR="00000000" w:rsidDel="00000000" w:rsidP="00000000" w:rsidRDefault="00000000" w:rsidRPr="00000000" w14:paraId="00000769">
      <w:pPr>
        <w:rPr/>
      </w:pPr>
      <w:r w:rsidDel="00000000" w:rsidR="00000000" w:rsidRPr="00000000">
        <w:rPr>
          <w:rtl w:val="0"/>
        </w:rPr>
        <w:t xml:space="preserve">    -v "/var/run/docker.sock:/var/run/docker.sock" ^</w:t>
      </w:r>
    </w:p>
    <w:p w:rsidR="00000000" w:rsidDel="00000000" w:rsidP="00000000" w:rsidRDefault="00000000" w:rsidRPr="00000000" w14:paraId="0000076A">
      <w:pPr>
        <w:rPr/>
      </w:pPr>
      <w:r w:rsidDel="00000000" w:rsidR="00000000" w:rsidRPr="00000000">
        <w:rPr>
          <w:rtl w:val="0"/>
        </w:rPr>
        <w:t xml:space="preserve">    -v "C:/Temp:/tmp" kestra/kestra:latest server local</w:t>
      </w:r>
    </w:p>
    <w:p w:rsidR="00000000" w:rsidDel="00000000" w:rsidP="00000000" w:rsidRDefault="00000000" w:rsidRPr="00000000" w14:paraId="0000076B">
      <w:pPr>
        <w:rPr/>
      </w:pPr>
      <w:r w:rsidDel="00000000" w:rsidR="00000000" w:rsidRPr="00000000">
        <w:rPr>
          <w:rtl w:val="0"/>
        </w:rPr>
        <w:t xml:space="preserve">```</w:t>
      </w:r>
    </w:p>
    <w:p w:rsidR="00000000" w:rsidDel="00000000" w:rsidP="00000000" w:rsidRDefault="00000000" w:rsidRPr="00000000" w14:paraId="0000076C">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2"/>
        <w:spacing w:after="60" w:before="60" w:lineRule="auto"/>
        <w:rPr/>
      </w:pPr>
      <w:bookmarkStart w:colFirst="0" w:colLast="0" w:name="_sdlvdbj60wjn" w:id="201"/>
      <w:bookmarkEnd w:id="201"/>
      <w:r w:rsidDel="00000000" w:rsidR="00000000" w:rsidRPr="00000000">
        <w:rPr>
          <w:rtl w:val="0"/>
        </w:rPr>
        <w:t xml:space="preserve">Error when running Kestra flow connecting to postgres.</w:t>
      </w:r>
    </w:p>
    <w:p w:rsidR="00000000" w:rsidDel="00000000" w:rsidP="00000000" w:rsidRDefault="00000000" w:rsidRPr="00000000" w14:paraId="0000076F">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70">
      <w:pPr>
        <w:spacing w:after="60" w:before="60" w:lineRule="auto"/>
        <w:rPr>
          <w:sz w:val="20"/>
          <w:szCs w:val="20"/>
        </w:rPr>
      </w:pPr>
      <w:r w:rsidDel="00000000" w:rsidR="00000000" w:rsidRPr="00000000">
        <w:rPr>
          <w:rtl w:val="0"/>
        </w:rPr>
      </w:r>
    </w:p>
    <w:p w:rsidR="00000000" w:rsidDel="00000000" w:rsidP="00000000" w:rsidRDefault="00000000" w:rsidRPr="00000000" w14:paraId="00000771">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72">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73">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74">
      <w:pPr>
        <w:widowControl w:val="0"/>
        <w:spacing w:after="0" w:lineRule="auto"/>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75">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6">
      <w:pPr>
        <w:widowControl w:val="0"/>
        <w:spacing w:after="0" w:lineRule="auto"/>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77">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8">
      <w:pPr>
        <w:widowControl w:val="0"/>
        <w:spacing w:after="0" w:lineRule="auto"/>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79">
      <w:pPr>
        <w:widowControl w:val="0"/>
        <w:shd w:fill="161822" w:val="clear"/>
        <w:spacing w:after="0"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7A">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B">
      <w:pPr>
        <w:widowControl w:val="0"/>
        <w:spacing w:after="0" w:lineRule="auto"/>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77C">
      <w:pPr>
        <w:spacing w:after="60" w:before="60" w:lineRule="auto"/>
        <w:rPr>
          <w:sz w:val="20"/>
          <w:szCs w:val="20"/>
        </w:rPr>
      </w:pPr>
      <w:r w:rsidDel="00000000" w:rsidR="00000000" w:rsidRPr="00000000">
        <w:rPr>
          <w:rtl w:val="0"/>
        </w:rPr>
      </w:r>
    </w:p>
    <w:p w:rsidR="00000000" w:rsidDel="00000000" w:rsidP="00000000" w:rsidRDefault="00000000" w:rsidRPr="00000000" w14:paraId="0000077D">
      <w:pPr>
        <w:pStyle w:val="Heading2"/>
        <w:widowControl w:val="0"/>
        <w:spacing w:after="0" w:lineRule="auto"/>
        <w:rPr/>
      </w:pPr>
      <w:bookmarkStart w:colFirst="0" w:colLast="0" w:name="_w8iit04h64ty" w:id="202"/>
      <w:bookmarkEnd w:id="202"/>
      <w:r w:rsidDel="00000000" w:rsidR="00000000" w:rsidRPr="00000000">
        <w:rPr>
          <w:rtl w:val="0"/>
        </w:rPr>
        <w:t xml:space="preserve">Adding a pgadmin service with volume mounting to the docker-compose: </w:t>
      </w:r>
    </w:p>
    <w:p w:rsidR="00000000" w:rsidDel="00000000" w:rsidP="00000000" w:rsidRDefault="00000000" w:rsidRPr="00000000" w14:paraId="0000077E">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F">
      <w:pPr>
        <w:widowControl w:val="0"/>
        <w:spacing w:after="0" w:lineRule="auto"/>
        <w:rPr>
          <w:sz w:val="22"/>
          <w:szCs w:val="22"/>
        </w:rPr>
      </w:pPr>
      <w:r w:rsidDel="00000000" w:rsidR="00000000" w:rsidRPr="00000000">
        <w:rPr>
          <w:sz w:val="22"/>
          <w:szCs w:val="22"/>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780">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1">
      <w:pPr>
        <w:widowControl w:val="0"/>
        <w:spacing w:after="0" w:lineRule="auto"/>
        <w:rPr>
          <w:sz w:val="22"/>
          <w:szCs w:val="22"/>
        </w:rPr>
      </w:pPr>
      <w:r w:rsidDel="00000000" w:rsidR="00000000" w:rsidRPr="00000000">
        <w:rPr>
          <w:sz w:val="22"/>
          <w:szCs w:val="22"/>
          <w:rtl w:val="0"/>
        </w:rPr>
        <w:t xml:space="preserve">The associated error was: </w:t>
      </w:r>
    </w:p>
    <w:p w:rsidR="00000000" w:rsidDel="00000000" w:rsidP="00000000" w:rsidRDefault="00000000" w:rsidRPr="00000000" w14:paraId="00000782">
      <w:pPr>
        <w:widowControl w:val="0"/>
        <w:spacing w:after="0" w:lineRule="auto"/>
        <w:rPr>
          <w:sz w:val="22"/>
          <w:szCs w:val="22"/>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83">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z w:val="22"/>
                <w:szCs w:val="22"/>
                <w:shd w:fill="333333" w:val="clear"/>
                <w:rtl w:val="0"/>
              </w:rPr>
              <w:t xml:space="preserve">'/var/lib/pgadmin/sessions'</w:t>
            </w:r>
            <w:r w:rsidDel="00000000" w:rsidR="00000000" w:rsidRPr="00000000">
              <w:rPr>
                <w:rFonts w:ascii="Consolas" w:cs="Consolas" w:eastAsia="Consolas" w:hAnsi="Consolas"/>
                <w:color w:val="ffffff"/>
                <w:sz w:val="22"/>
                <w:szCs w:val="22"/>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z w:val="22"/>
                <w:szCs w:val="22"/>
                <w:shd w:fill="333333" w:val="clear"/>
                <w:rtl w:val="0"/>
              </w:rPr>
              <w:t xml:space="preserve">'pgadmin'</w:t>
            </w:r>
            <w:r w:rsidDel="00000000" w:rsidR="00000000" w:rsidRPr="00000000">
              <w:rPr>
                <w:rFonts w:ascii="Consolas" w:cs="Consolas" w:eastAsia="Consolas" w:hAnsi="Consolas"/>
                <w:color w:val="ffffff"/>
                <w:sz w:val="22"/>
                <w:szCs w:val="22"/>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784">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5">
      <w:pPr>
        <w:widowControl w:val="0"/>
        <w:spacing w:after="0" w:lineRule="auto"/>
        <w:rPr>
          <w:sz w:val="22"/>
          <w:szCs w:val="22"/>
        </w:rPr>
      </w:pPr>
      <w:r w:rsidDel="00000000" w:rsidR="00000000" w:rsidRPr="00000000">
        <w:rPr>
          <w:sz w:val="22"/>
          <w:szCs w:val="22"/>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786">
      <w:pPr>
        <w:widowControl w:val="0"/>
        <w:spacing w:after="0" w:lineRule="auto"/>
        <w:rPr>
          <w:sz w:val="22"/>
          <w:szCs w:val="22"/>
        </w:rPr>
      </w:pPr>
      <w:r w:rsidDel="00000000" w:rsidR="00000000" w:rsidRPr="00000000">
        <w:rPr>
          <w:sz w:val="22"/>
          <w:szCs w:val="22"/>
          <w:rtl w:val="0"/>
        </w:rPr>
        <w:t xml:space="preserve">This is a good source: </w:t>
      </w:r>
      <w:hyperlink r:id="rId148">
        <w:r w:rsidDel="00000000" w:rsidR="00000000" w:rsidRPr="00000000">
          <w:rPr>
            <w:color w:val="1155cc"/>
            <w:sz w:val="22"/>
            <w:szCs w:val="22"/>
            <w:u w:val="single"/>
            <w:rtl w:val="0"/>
          </w:rPr>
          <w:t xml:space="preserve">https://stackoverflow.com/questions/64781245/permission-denied-var-lib-pgadmin-sessions-in-docker</w:t>
        </w:r>
      </w:hyperlink>
      <w:r w:rsidDel="00000000" w:rsidR="00000000" w:rsidRPr="00000000">
        <w:rPr>
          <w:sz w:val="22"/>
          <w:szCs w:val="22"/>
          <w:rtl w:val="0"/>
        </w:rPr>
        <w:t xml:space="preserve">G</w:t>
      </w:r>
    </w:p>
    <w:p w:rsidR="00000000" w:rsidDel="00000000" w:rsidP="00000000" w:rsidRDefault="00000000" w:rsidRPr="00000000" w14:paraId="00000787">
      <w:pPr>
        <w:spacing w:after="60" w:before="60" w:lineRule="auto"/>
        <w:rPr/>
      </w:pPr>
      <w:r w:rsidDel="00000000" w:rsidR="00000000" w:rsidRPr="00000000">
        <w:rPr>
          <w:rtl w:val="0"/>
        </w:rPr>
      </w:r>
    </w:p>
    <w:p w:rsidR="00000000" w:rsidDel="00000000" w:rsidP="00000000" w:rsidRDefault="00000000" w:rsidRPr="00000000" w14:paraId="00000788">
      <w:pPr>
        <w:spacing w:after="60" w:before="60" w:lineRule="auto"/>
        <w:rPr/>
      </w:pPr>
      <w:r w:rsidDel="00000000" w:rsidR="00000000" w:rsidRPr="00000000">
        <w:rPr>
          <w:rtl w:val="0"/>
        </w:rPr>
      </w:r>
    </w:p>
    <w:p w:rsidR="00000000" w:rsidDel="00000000" w:rsidP="00000000" w:rsidRDefault="00000000" w:rsidRPr="00000000" w14:paraId="00000789">
      <w:pPr>
        <w:pStyle w:val="Heading2"/>
        <w:rPr/>
      </w:pPr>
      <w:bookmarkStart w:colFirst="0" w:colLast="0" w:name="_m1uijhvjnbqh" w:id="203"/>
      <w:bookmarkEnd w:id="203"/>
      <w:r w:rsidDel="00000000" w:rsidR="00000000" w:rsidRPr="00000000">
        <w:rPr>
          <w:rtl w:val="0"/>
        </w:rPr>
        <w:t xml:space="preserve">Running out of storage when using kestra with postgres on GCP VM</w:t>
      </w:r>
    </w:p>
    <w:p w:rsidR="00000000" w:rsidDel="00000000" w:rsidP="00000000" w:rsidRDefault="00000000" w:rsidRPr="00000000" w14:paraId="0000078A">
      <w:pPr>
        <w:widowControl w:val="0"/>
        <w:spacing w:after="0" w:lineRule="auto"/>
        <w:rPr>
          <w:sz w:val="22"/>
          <w:szCs w:val="22"/>
        </w:rPr>
      </w:pPr>
      <w:r w:rsidDel="00000000" w:rsidR="00000000" w:rsidRPr="00000000">
        <w:rPr>
          <w:sz w:val="22"/>
          <w:szCs w:val="22"/>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78B">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C">
      <w:pPr>
        <w:widowControl w:val="0"/>
        <w:numPr>
          <w:ilvl w:val="0"/>
          <w:numId w:val="84"/>
        </w:numPr>
        <w:spacing w:after="0" w:lineRule="auto"/>
        <w:ind w:left="720" w:hanging="360"/>
        <w:rPr>
          <w:sz w:val="22"/>
          <w:szCs w:val="22"/>
        </w:rPr>
      </w:pPr>
      <w:r w:rsidDel="00000000" w:rsidR="00000000" w:rsidRPr="00000000">
        <w:rPr>
          <w:sz w:val="22"/>
          <w:szCs w:val="22"/>
          <w:rtl w:val="0"/>
        </w:rPr>
        <w:t xml:space="preserve">Clean up your GCP VM drive. You can use this command to see what is taking up the most space:  $ sudo du -sh *</w:t>
      </w:r>
    </w:p>
    <w:p w:rsidR="00000000" w:rsidDel="00000000" w:rsidP="00000000" w:rsidRDefault="00000000" w:rsidRPr="00000000" w14:paraId="0000078D">
      <w:pPr>
        <w:widowControl w:val="0"/>
        <w:numPr>
          <w:ilvl w:val="0"/>
          <w:numId w:val="84"/>
        </w:numPr>
        <w:spacing w:after="0" w:lineRule="auto"/>
        <w:ind w:left="720" w:hanging="360"/>
        <w:rPr>
          <w:sz w:val="22"/>
          <w:szCs w:val="22"/>
        </w:rPr>
      </w:pPr>
      <w:r w:rsidDel="00000000" w:rsidR="00000000" w:rsidRPr="00000000">
        <w:rPr>
          <w:sz w:val="22"/>
          <w:szCs w:val="22"/>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78E">
      <w:pPr>
        <w:widowControl w:val="0"/>
        <w:spacing w:after="0" w:lineRule="auto"/>
        <w:ind w:left="1440" w:firstLine="0"/>
        <w:rPr>
          <w:sz w:val="22"/>
          <w:szCs w:val="22"/>
        </w:rPr>
      </w:pPr>
      <w:r w:rsidDel="00000000" w:rsidR="00000000" w:rsidRPr="00000000">
        <w:rPr>
          <w:sz w:val="22"/>
          <w:szCs w:val="22"/>
          <w:rtl w:val="0"/>
        </w:rPr>
        <w:t xml:space="preserve">Rm -rf  &lt;anacondainstaller_fpath&gt;</w:t>
      </w:r>
    </w:p>
    <w:p w:rsidR="00000000" w:rsidDel="00000000" w:rsidP="00000000" w:rsidRDefault="00000000" w:rsidRPr="00000000" w14:paraId="0000078F">
      <w:pPr>
        <w:widowControl w:val="0"/>
        <w:numPr>
          <w:ilvl w:val="0"/>
          <w:numId w:val="84"/>
        </w:numPr>
        <w:spacing w:after="0" w:lineRule="auto"/>
        <w:ind w:left="720" w:hanging="360"/>
        <w:rPr>
          <w:sz w:val="22"/>
          <w:szCs w:val="22"/>
        </w:rPr>
      </w:pPr>
      <w:r w:rsidDel="00000000" w:rsidR="00000000" w:rsidRPr="00000000">
        <w:rPr>
          <w:sz w:val="22"/>
          <w:szCs w:val="22"/>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790">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kestra files with a purge flow. Here is the generic one: </w:t>
      </w:r>
      <w:hyperlink r:id="rId149">
        <w:r w:rsidDel="00000000" w:rsidR="00000000" w:rsidRPr="00000000">
          <w:rPr>
            <w:color w:val="1155cc"/>
            <w:sz w:val="22"/>
            <w:szCs w:val="22"/>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791">
      <w:pPr>
        <w:widowControl w:val="0"/>
        <w:numPr>
          <w:ilvl w:val="1"/>
          <w:numId w:val="84"/>
        </w:numPr>
        <w:spacing w:after="0" w:lineRule="auto"/>
        <w:ind w:left="1440" w:hanging="360"/>
        <w:rPr>
          <w:sz w:val="22"/>
          <w:szCs w:val="22"/>
        </w:rPr>
      </w:pPr>
      <w:r w:rsidDel="00000000" w:rsidR="00000000" w:rsidRPr="00000000">
        <w:rPr>
          <w:sz w:val="22"/>
          <w:szCs w:val="22"/>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792">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2"/>
        <w:spacing w:after="60" w:before="60" w:lineRule="auto"/>
        <w:rPr/>
      </w:pPr>
      <w:bookmarkStart w:colFirst="0" w:colLast="0" w:name="_3huw1uq4g1e7" w:id="204"/>
      <w:bookmarkEnd w:id="204"/>
      <w:r w:rsidDel="00000000" w:rsidR="00000000" w:rsidRPr="00000000">
        <w:rPr>
          <w:rtl w:val="0"/>
        </w:rPr>
        <w:t xml:space="preserve">How can Kestra access service account credential?</w:t>
      </w:r>
    </w:p>
    <w:p w:rsidR="00000000" w:rsidDel="00000000" w:rsidP="00000000" w:rsidRDefault="00000000" w:rsidRPr="00000000" w14:paraId="00000795">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50">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796">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797">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pStyle w:val="Heading2"/>
        <w:keepNext w:val="0"/>
        <w:keepLines w:val="0"/>
        <w:shd w:fill="ffffff" w:val="clear"/>
        <w:spacing w:after="40" w:before="240" w:line="300" w:lineRule="auto"/>
        <w:rPr/>
      </w:pPr>
      <w:bookmarkStart w:colFirst="0" w:colLast="0" w:name="_9allo3il52n9" w:id="205"/>
      <w:bookmarkEnd w:id="205"/>
      <w:r w:rsidDel="00000000" w:rsidR="00000000" w:rsidRPr="00000000">
        <w:rPr>
          <w:rtl w:val="0"/>
        </w:rPr>
        <w:t xml:space="preserve">Storage Bucket Permission Denied Error when running the gcp_setup flow</w:t>
      </w:r>
    </w:p>
    <w:p w:rsidR="00000000" w:rsidDel="00000000" w:rsidP="00000000" w:rsidRDefault="00000000" w:rsidRPr="00000000" w14:paraId="0000079A">
      <w:pPr>
        <w:rPr/>
      </w:pPr>
      <w:r w:rsidDel="00000000" w:rsidR="00000000" w:rsidRPr="00000000">
        <w:rPr>
          <w:rtl w:val="0"/>
        </w:rPr>
        <w:t xml:space="preserve">When following the </w:t>
      </w:r>
      <w:hyperlink r:id="rId151">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2">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B">
            <w:pPr>
              <w:widowControl w:val="0"/>
              <w:spacing w:after="0" w:lineRule="auto"/>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I tried manually creating the bucket in the GCP console, but this showed me that the bucket already existed. So I came up with another name for the bucket and it worked.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The GCP bucket name has to be unique globally across all buckets, even if those are not your buckets, because the bucket will be accessible by URL.</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pStyle w:val="Heading2"/>
        <w:rPr/>
      </w:pPr>
      <w:bookmarkStart w:colFirst="0" w:colLast="0" w:name="_acmq0j2vp44p" w:id="206"/>
      <w:bookmarkEnd w:id="206"/>
      <w:r w:rsidDel="00000000" w:rsidR="00000000" w:rsidRPr="00000000">
        <w:rPr>
          <w:rtl w:val="0"/>
        </w:rPr>
        <w:t xml:space="preserve">Invalid dataset ID Error </w:t>
      </w:r>
      <w:r w:rsidDel="00000000" w:rsidR="00000000" w:rsidRPr="00000000">
        <w:rPr>
          <w:sz w:val="32"/>
          <w:szCs w:val="32"/>
          <w:rtl w:val="0"/>
        </w:rPr>
        <w:t xml:space="preserve">Error when running the gcp_setup flow</w:t>
      </w: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When following the </w:t>
      </w:r>
      <w:hyperlink r:id="rId153">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4">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A3">
            <w:pPr>
              <w:widowControl w:val="0"/>
              <w:spacing w:after="0" w:lineRule="auto"/>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pStyle w:val="Heading2"/>
        <w:rPr/>
      </w:pPr>
      <w:bookmarkStart w:colFirst="0" w:colLast="0" w:name="_cgwpx31goy2l" w:id="207"/>
      <w:bookmarkEnd w:id="207"/>
      <w:r w:rsidDel="00000000" w:rsidR="00000000" w:rsidRPr="00000000">
        <w:rPr>
          <w:rtl w:val="0"/>
        </w:rPr>
        <w:t xml:space="preserve">How do I properly authenticate a Google Cloud Service Account in Kestra?</w:t>
      </w:r>
    </w:p>
    <w:p w:rsidR="00000000" w:rsidDel="00000000" w:rsidP="00000000" w:rsidRDefault="00000000" w:rsidRPr="00000000" w14:paraId="000007A8">
      <w:pPr>
        <w:shd w:fill="ffffff" w:val="clear"/>
        <w:spacing w:after="0" w:lineRule="auto"/>
        <w:rPr>
          <w:color w:val="1f1f1f"/>
        </w:rPr>
      </w:pPr>
      <w:r w:rsidDel="00000000" w:rsidR="00000000" w:rsidRPr="00000000">
        <w:rPr>
          <w:color w:val="1f1f1f"/>
          <w:rtl w:val="0"/>
        </w:rPr>
        <w:t xml:space="preserve">Several authentication methods are available;</w:t>
      </w:r>
    </w:p>
    <w:p w:rsidR="00000000" w:rsidDel="00000000" w:rsidP="00000000" w:rsidRDefault="00000000" w:rsidRPr="00000000" w14:paraId="000007A9">
      <w:pPr>
        <w:shd w:fill="ffffff" w:val="clear"/>
        <w:spacing w:after="0" w:lineRule="auto"/>
        <w:rPr>
          <w:color w:val="1f1f1f"/>
        </w:rPr>
      </w:pPr>
      <w:r w:rsidDel="00000000" w:rsidR="00000000" w:rsidRPr="00000000">
        <w:rPr>
          <w:color w:val="1f1f1f"/>
          <w:rtl w:val="0"/>
        </w:rPr>
        <w:t xml:space="preserve">These are some of the most straightforward approaches.</w:t>
      </w:r>
    </w:p>
    <w:p w:rsidR="00000000" w:rsidDel="00000000" w:rsidP="00000000" w:rsidRDefault="00000000" w:rsidRPr="00000000" w14:paraId="000007AA">
      <w:pPr>
        <w:pStyle w:val="Heading3"/>
        <w:shd w:fill="auto" w:val="clear"/>
        <w:rPr>
          <w:b w:val="1"/>
        </w:rPr>
      </w:pPr>
      <w:bookmarkStart w:colFirst="0" w:colLast="0" w:name="_a3pu11z3jfn2" w:id="208"/>
      <w:bookmarkEnd w:id="208"/>
      <w:r w:rsidDel="00000000" w:rsidR="00000000" w:rsidRPr="00000000">
        <w:rPr>
          <w:b w:val="1"/>
          <w:rtl w:val="0"/>
        </w:rPr>
        <w:t xml:space="preserve">Method 1:</w:t>
      </w:r>
    </w:p>
    <w:p w:rsidR="00000000" w:rsidDel="00000000" w:rsidP="00000000" w:rsidRDefault="00000000" w:rsidRPr="00000000" w14:paraId="000007AB">
      <w:pPr>
        <w:shd w:fill="ffffff" w:val="clear"/>
        <w:spacing w:after="0" w:lineRule="auto"/>
        <w:rPr>
          <w:color w:val="1f1f1f"/>
        </w:rPr>
      </w:pPr>
      <w:r w:rsidDel="00000000" w:rsidR="00000000" w:rsidRPr="00000000">
        <w:rPr>
          <w:color w:val="1f1f1f"/>
          <w:rtl w:val="0"/>
        </w:rPr>
        <w:t xml:space="preserve">Update your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file as follows:</w:t>
      </w:r>
    </w:p>
    <w:p w:rsidR="00000000" w:rsidDel="00000000" w:rsidP="00000000" w:rsidRDefault="00000000" w:rsidRPr="00000000" w14:paraId="000007AC">
      <w:pPr>
        <w:shd w:fill="ffffff" w:val="clear"/>
        <w:spacing w:after="0" w:lineRule="auto"/>
        <w:rPr>
          <w:color w:val="1f1f1f"/>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D">
            <w:pPr>
              <w:widowControl w:val="0"/>
              <w:shd w:fill="auto" w:val="clear"/>
              <w:spacing w:after="0" w:lineRule="auto"/>
              <w:rPr>
                <w:rFonts w:ascii="Courier New" w:cs="Courier New" w:eastAsia="Courier New" w:hAnsi="Courier New"/>
                <w:color w:val="ce9178"/>
                <w:sz w:val="21"/>
                <w:szCs w:val="21"/>
              </w:rPr>
            </w:pPr>
            <w:r w:rsidDel="00000000" w:rsidR="00000000" w:rsidRPr="00000000">
              <w:rPr>
                <w:rFonts w:ascii="Consolas" w:cs="Consolas" w:eastAsia="Consolas" w:hAnsi="Consolas"/>
                <w:color w:val="d19a66"/>
                <w:sz w:val="21"/>
                <w:szCs w:val="21"/>
                <w:shd w:fill="282c34" w:val="clear"/>
                <w:rtl w:val="0"/>
              </w:rPr>
              <w:t xml:space="preserve">volumes:</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61aeee"/>
                <w:sz w:val="21"/>
                <w:szCs w:val="21"/>
                <w:shd w:fill="282c34" w:val="clear"/>
                <w:rtl w:val="0"/>
              </w:rPr>
              <w:t xml:space="preserve">     -</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~/.path-to/service-account.json:/.path-to/service-account.json</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environment:</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GOOGLE_APPLICATION_CREDENTIALS: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w:t>
            </w:r>
            <w:r w:rsidDel="00000000" w:rsidR="00000000" w:rsidRPr="00000000">
              <w:rPr>
                <w:rtl w:val="0"/>
              </w:rPr>
            </w:r>
          </w:p>
        </w:tc>
      </w:tr>
    </w:tbl>
    <w:p w:rsidR="00000000" w:rsidDel="00000000" w:rsidP="00000000" w:rsidRDefault="00000000" w:rsidRPr="00000000" w14:paraId="000007AE">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F">
      <w:pPr>
        <w:pStyle w:val="Heading3"/>
        <w:shd w:fill="auto" w:val="clear"/>
        <w:rPr>
          <w:b w:val="1"/>
        </w:rPr>
      </w:pPr>
      <w:bookmarkStart w:colFirst="0" w:colLast="0" w:name="_cei4lobbuvrd" w:id="209"/>
      <w:bookmarkEnd w:id="209"/>
      <w:r w:rsidDel="00000000" w:rsidR="00000000" w:rsidRPr="00000000">
        <w:rPr>
          <w:b w:val="1"/>
          <w:rtl w:val="0"/>
        </w:rPr>
        <w:t xml:space="preserve">Method 2:</w:t>
      </w:r>
    </w:p>
    <w:p w:rsidR="00000000" w:rsidDel="00000000" w:rsidP="00000000" w:rsidRDefault="00000000" w:rsidRPr="00000000" w14:paraId="000007B0">
      <w:pPr>
        <w:pStyle w:val="Heading4"/>
        <w:rPr>
          <w:b w:val="1"/>
          <w:color w:val="434343"/>
        </w:rPr>
      </w:pPr>
      <w:bookmarkStart w:colFirst="0" w:colLast="0" w:name="_xltmby5173yi" w:id="210"/>
      <w:bookmarkEnd w:id="210"/>
      <w:r w:rsidDel="00000000" w:rsidR="00000000" w:rsidRPr="00000000">
        <w:rPr>
          <w:b w:val="1"/>
          <w:color w:val="434343"/>
          <w:rtl w:val="0"/>
        </w:rPr>
        <w:t xml:space="preserve">Step 1: Store the Service Account as a Secret</w:t>
      </w:r>
    </w:p>
    <w:p w:rsidR="00000000" w:rsidDel="00000000" w:rsidP="00000000" w:rsidRDefault="00000000" w:rsidRPr="00000000" w14:paraId="000007B1">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7B2">
      <w:pPr>
        <w:shd w:fill="ffffff" w:val="clear"/>
        <w:spacing w:after="0" w:lineRule="auto"/>
        <w:rPr>
          <w:color w:val="1f1f1f"/>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3">
            <w:pPr>
              <w:widowControl w:val="0"/>
              <w:spacing w:after="0" w:lineRule="auto"/>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7B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5">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7B6">
      <w:pPr>
        <w:shd w:fill="ffffff" w:val="clear"/>
        <w:spacing w:after="0" w:lineRule="auto"/>
        <w:rPr>
          <w:color w:val="1f1f1f"/>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7">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7B8">
      <w:pPr>
        <w:pStyle w:val="Heading4"/>
        <w:rPr>
          <w:b w:val="1"/>
          <w:color w:val="434343"/>
        </w:rPr>
      </w:pPr>
      <w:bookmarkStart w:colFirst="0" w:colLast="0" w:name="_j2sqt219mm7t" w:id="211"/>
      <w:bookmarkEnd w:id="211"/>
      <w:r w:rsidDel="00000000" w:rsidR="00000000" w:rsidRPr="00000000">
        <w:rPr>
          <w:b w:val="1"/>
          <w:color w:val="434343"/>
          <w:rtl w:val="0"/>
        </w:rPr>
        <w:t xml:space="preserve">Step 2: Configure Kestra Plugin Defaults</w:t>
      </w:r>
    </w:p>
    <w:p w:rsidR="00000000" w:rsidDel="00000000" w:rsidP="00000000" w:rsidRDefault="00000000" w:rsidRPr="00000000" w14:paraId="000007B9">
      <w:pPr>
        <w:rPr/>
      </w:pPr>
      <w:r w:rsidDel="00000000" w:rsidR="00000000" w:rsidRPr="00000000">
        <w:rPr>
          <w:rtl w:val="0"/>
        </w:rPr>
        <w:t xml:space="preserve">This ensures all GCP tasks use the secret automatically:  </w:t>
      </w:r>
    </w:p>
    <w:p w:rsidR="00000000" w:rsidDel="00000000" w:rsidP="00000000" w:rsidRDefault="00000000" w:rsidRPr="00000000" w14:paraId="000007BA">
      <w:pPr>
        <w:shd w:fill="ffffff" w:val="clear"/>
        <w:spacing w:after="0" w:lineRule="auto"/>
        <w:rPr>
          <w:color w:val="1f1f1f"/>
        </w:rPr>
      </w:pPr>
      <w:r w:rsidDel="00000000" w:rsidR="00000000" w:rsidRPr="00000000">
        <w:rPr>
          <w:rtl w:val="0"/>
        </w:rPr>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B">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C">
      <w:pPr>
        <w:pStyle w:val="Heading4"/>
        <w:rPr>
          <w:b w:val="1"/>
          <w:color w:val="434343"/>
        </w:rPr>
      </w:pPr>
      <w:bookmarkStart w:colFirst="0" w:colLast="0" w:name="_t1tw8x9kcf0c" w:id="212"/>
      <w:bookmarkEnd w:id="212"/>
      <w:r w:rsidDel="00000000" w:rsidR="00000000" w:rsidRPr="00000000">
        <w:rPr>
          <w:b w:val="1"/>
          <w:color w:val="434343"/>
          <w:rtl w:val="0"/>
        </w:rPr>
        <w:t xml:space="preserve">Step 3: Verify it’s working in a testing GCP workflow </w:t>
      </w:r>
    </w:p>
    <w:tbl>
      <w:tblPr>
        <w:tblStyle w:val="Table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D">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E">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F">
      <w:pPr>
        <w:pStyle w:val="Heading3"/>
        <w:rPr>
          <w:b w:val="1"/>
        </w:rPr>
      </w:pPr>
      <w:bookmarkStart w:colFirst="0" w:colLast="0" w:name="_wq9s5itces22" w:id="213"/>
      <w:bookmarkEnd w:id="213"/>
      <w:r w:rsidDel="00000000" w:rsidR="00000000" w:rsidRPr="00000000">
        <w:rPr>
          <w:b w:val="1"/>
          <w:rtl w:val="0"/>
        </w:rPr>
        <w:t xml:space="preserve">Additional - QA</w:t>
      </w:r>
    </w:p>
    <w:p w:rsidR="00000000" w:rsidDel="00000000" w:rsidP="00000000" w:rsidRDefault="00000000" w:rsidRPr="00000000" w14:paraId="000007C0">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7C1">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7C2">
      <w:pPr>
        <w:ind w:firstLine="720"/>
        <w:rPr/>
      </w:pPr>
      <w:r w:rsidDel="00000000" w:rsidR="00000000" w:rsidRPr="00000000">
        <w:rPr>
          <w:rtl w:val="0"/>
        </w:rPr>
      </w:r>
    </w:p>
    <w:p w:rsidR="00000000" w:rsidDel="00000000" w:rsidP="00000000" w:rsidRDefault="00000000" w:rsidRPr="00000000" w14:paraId="000007C3">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7C4">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7C5">
      <w:pPr>
        <w:ind w:firstLine="720"/>
        <w:rPr/>
      </w:pPr>
      <w:r w:rsidDel="00000000" w:rsidR="00000000" w:rsidRPr="00000000">
        <w:rPr>
          <w:rtl w:val="0"/>
        </w:rPr>
      </w:r>
    </w:p>
    <w:p w:rsidR="00000000" w:rsidDel="00000000" w:rsidP="00000000" w:rsidRDefault="00000000" w:rsidRPr="00000000" w14:paraId="000007C6">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7C7">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2"/>
        <w:rPr/>
      </w:pPr>
      <w:bookmarkStart w:colFirst="0" w:colLast="0" w:name="_rf7kreq9rh32" w:id="214"/>
      <w:bookmarkEnd w:id="214"/>
      <w:r w:rsidDel="00000000" w:rsidR="00000000" w:rsidRPr="00000000">
        <w:rPr>
          <w:rtl w:val="0"/>
        </w:rPr>
        <w:t xml:space="preserve">Should I include my .env_encoded file in my .gitignore?</w:t>
      </w:r>
    </w:p>
    <w:p w:rsidR="00000000" w:rsidDel="00000000" w:rsidP="00000000" w:rsidRDefault="00000000" w:rsidRPr="00000000" w14:paraId="000007CA">
      <w:pPr>
        <w:rPr/>
      </w:pPr>
      <w:r w:rsidDel="00000000" w:rsidR="00000000" w:rsidRPr="00000000">
        <w:rPr>
          <w:color w:val="ff0000"/>
          <w:sz w:val="32"/>
          <w:szCs w:val="32"/>
          <w:rtl w:val="0"/>
        </w:rPr>
        <w:t xml:space="preserve">⚠️ </w:t>
      </w:r>
      <w:r w:rsidDel="00000000" w:rsidR="00000000" w:rsidRPr="00000000">
        <w:rPr>
          <w:rtl w:val="0"/>
        </w:rPr>
        <w:t xml:space="preserve">Yes, you should definitely include the .env_encoded file in your .gitignore file. Here's why:</w:t>
      </w:r>
    </w:p>
    <w:p w:rsidR="00000000" w:rsidDel="00000000" w:rsidP="00000000" w:rsidRDefault="00000000" w:rsidRPr="00000000" w14:paraId="000007CB">
      <w:pPr>
        <w:numPr>
          <w:ilvl w:val="0"/>
          <w:numId w:val="32"/>
        </w:numPr>
        <w:spacing w:after="0" w:afterAutospacing="0"/>
        <w:ind w:left="720" w:hanging="360"/>
      </w:pPr>
      <w:r w:rsidDel="00000000" w:rsidR="00000000" w:rsidRPr="00000000">
        <w:rPr>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7CC">
      <w:pPr>
        <w:numPr>
          <w:ilvl w:val="0"/>
          <w:numId w:val="32"/>
        </w:numPr>
        <w:ind w:left="720" w:hanging="360"/>
      </w:pPr>
      <w:r w:rsidDel="00000000" w:rsidR="00000000" w:rsidRPr="00000000">
        <w:rPr>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7CD">
      <w:pPr>
        <w:rPr/>
      </w:pPr>
      <w:r w:rsidDel="00000000" w:rsidR="00000000" w:rsidRPr="00000000">
        <w:rPr>
          <w:b w:val="1"/>
          <w:i w:val="1"/>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How to do it:</w:t>
      </w:r>
      <w:r w:rsidDel="00000000" w:rsidR="00000000" w:rsidRPr="00000000">
        <w:rPr>
          <w:rtl w:val="0"/>
        </w:rPr>
        <w:br w:type="textWrapping"/>
      </w:r>
      <w:r w:rsidDel="00000000" w:rsidR="00000000" w:rsidRPr="00000000">
        <w:rPr>
          <w:color w:val="999999"/>
          <w:rtl w:val="0"/>
        </w:rPr>
        <w:t xml:space="preserve"># Add this line to your .gitignore file</w:t>
      </w:r>
      <w:r w:rsidDel="00000000" w:rsidR="00000000" w:rsidRPr="00000000">
        <w:rPr>
          <w:rtl w:val="0"/>
        </w:rPr>
        <w:br w:type="textWrapping"/>
        <w:t xml:space="preserve">.env_encoded</w:t>
      </w:r>
    </w:p>
    <w:p w:rsidR="00000000" w:rsidDel="00000000" w:rsidP="00000000" w:rsidRDefault="00000000" w:rsidRPr="00000000" w14:paraId="000007CE">
      <w:pPr>
        <w:rPr/>
      </w:pPr>
      <w:r w:rsidDel="00000000" w:rsidR="00000000" w:rsidRPr="00000000">
        <w:rPr>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More on Security:</w:t>
      </w:r>
      <w:r w:rsidDel="00000000" w:rsidR="00000000" w:rsidRPr="00000000">
        <w:rPr>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7CF">
      <w:pPr>
        <w:numPr>
          <w:ilvl w:val="0"/>
          <w:numId w:val="67"/>
        </w:numPr>
        <w:spacing w:after="0" w:afterAutospacing="0"/>
        <w:ind w:left="720" w:hanging="360"/>
      </w:pPr>
      <w:r w:rsidDel="00000000" w:rsidR="00000000" w:rsidRPr="00000000">
        <w:rPr>
          <w:b w:val="1"/>
          <w:rtl w:val="0"/>
        </w:rPr>
        <w:t xml:space="preserve">Reversibility:</w:t>
      </w:r>
      <w:r w:rsidDel="00000000" w:rsidR="00000000" w:rsidRPr="00000000">
        <w:rPr>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7D0">
      <w:pPr>
        <w:numPr>
          <w:ilvl w:val="0"/>
          <w:numId w:val="67"/>
        </w:numPr>
        <w:spacing w:after="0" w:afterAutospacing="0"/>
        <w:ind w:left="720" w:hanging="360"/>
      </w:pPr>
      <w:r w:rsidDel="00000000" w:rsidR="00000000" w:rsidRPr="00000000">
        <w:rPr>
          <w:b w:val="1"/>
          <w:rtl w:val="0"/>
        </w:rPr>
        <w:t xml:space="preserve">Public Availability of Tools:</w:t>
      </w:r>
      <w:r w:rsidDel="00000000" w:rsidR="00000000" w:rsidRPr="00000000">
        <w:rPr>
          <w:rtl w:val="0"/>
        </w:rPr>
        <w:t xml:space="preserve"> Numerous online tools, software libraries, and command-line utilities exist that can decode base64 with just a few clicks or commands.</w:t>
      </w:r>
    </w:p>
    <w:p w:rsidR="00000000" w:rsidDel="00000000" w:rsidP="00000000" w:rsidRDefault="00000000" w:rsidRPr="00000000" w14:paraId="000007D1">
      <w:pPr>
        <w:numPr>
          <w:ilvl w:val="0"/>
          <w:numId w:val="67"/>
        </w:numPr>
        <w:ind w:left="720" w:hanging="360"/>
      </w:pPr>
      <w:r w:rsidDel="00000000" w:rsidR="00000000" w:rsidRPr="00000000">
        <w:rPr>
          <w:b w:val="1"/>
          <w:rtl w:val="0"/>
        </w:rPr>
        <w:t xml:space="preserve">No Security:</w:t>
      </w:r>
      <w:r w:rsidDel="00000000" w:rsidR="00000000" w:rsidRPr="00000000">
        <w:rPr>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7D2">
      <w:pPr>
        <w:pStyle w:val="Heading2"/>
        <w:rPr>
          <w:sz w:val="32"/>
          <w:szCs w:val="32"/>
        </w:rPr>
      </w:pPr>
      <w:bookmarkStart w:colFirst="0" w:colLast="0" w:name="_d5mgzp3r302n" w:id="215"/>
      <w:bookmarkEnd w:id="215"/>
      <w:r w:rsidDel="00000000" w:rsidR="00000000" w:rsidRPr="00000000">
        <w:rPr>
          <w:rtl w:val="0"/>
        </w:rPr>
        <w:t xml:space="preserve">Question: Getting SIGILL in JRE when running latest kestra image on Mac M4 MacOS 15.2/3</w:t>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7296283" cy="5559073"/>
            <wp:effectExtent b="0" l="0" r="0" t="0"/>
            <wp:docPr id="47" name="image50.png"/>
            <a:graphic>
              <a:graphicData uri="http://schemas.openxmlformats.org/drawingml/2006/picture">
                <pic:pic>
                  <pic:nvPicPr>
                    <pic:cNvPr id="0" name="image50.png"/>
                    <pic:cNvPicPr preferRelativeResize="0"/>
                  </pic:nvPicPr>
                  <pic:blipFill>
                    <a:blip r:embed="rId155"/>
                    <a:srcRect b="0" l="0" r="0" t="0"/>
                    <a:stretch>
                      <a:fillRect/>
                    </a:stretch>
                  </pic:blipFill>
                  <pic:spPr>
                    <a:xfrm>
                      <a:off x="0" y="0"/>
                      <a:ext cx="7296283" cy="5559073"/>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sz w:val="32"/>
          <w:szCs w:val="32"/>
        </w:rPr>
      </w:pPr>
      <w:r w:rsidDel="00000000" w:rsidR="00000000" w:rsidRPr="00000000">
        <w:rPr>
          <w:rtl w:val="0"/>
        </w:rPr>
      </w:r>
    </w:p>
    <w:p w:rsidR="00000000" w:rsidDel="00000000" w:rsidP="00000000" w:rsidRDefault="00000000" w:rsidRPr="00000000" w14:paraId="000007D4">
      <w:pPr>
        <w:pStyle w:val="Heading2"/>
        <w:rPr/>
      </w:pPr>
      <w:bookmarkStart w:colFirst="0" w:colLast="0" w:name="_gb2p2ozgffz" w:id="216"/>
      <w:bookmarkEnd w:id="216"/>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7D7">
      <w:pPr>
        <w:rPr/>
      </w:pPr>
      <w:r w:rsidDel="00000000" w:rsidR="00000000" w:rsidRPr="00000000">
        <w:rPr>
          <w:rtl w:val="0"/>
        </w:rPr>
        <w:t xml:space="preserve">Using the modified Docker Compose file in 02-workflow-orchestration readme troubleshooting tips </w:t>
      </w:r>
      <w:r w:rsidDel="00000000" w:rsidR="00000000" w:rsidRPr="00000000">
        <w:rPr>
          <w:b w:val="1"/>
          <w:color w:val="1f2328"/>
          <w:highlight w:val="white"/>
          <w:rtl w:val="0"/>
        </w:rPr>
        <w:t xml:space="preserve">Docker Compose Example</w:t>
      </w:r>
      <w:r w:rsidDel="00000000" w:rsidR="00000000" w:rsidRPr="00000000">
        <w:rPr>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7D8">
      <w:pPr>
        <w:rPr>
          <w:b w:val="1"/>
        </w:rPr>
      </w:pPr>
      <w:r w:rsidDel="00000000" w:rsidR="00000000" w:rsidRPr="00000000">
        <w:rPr>
          <w:b w:val="1"/>
          <w:rtl w:val="0"/>
        </w:rPr>
        <w:t xml:space="preserve">The pluginDefaults exist in both 2_postgres_taxi_scheduled.yaml, 02_postgres_taxi.yaml, please modify as shown below. </w:t>
      </w:r>
    </w:p>
    <w:p w:rsidR="00000000" w:rsidDel="00000000" w:rsidP="00000000" w:rsidRDefault="00000000" w:rsidRPr="00000000" w14:paraId="000007D9">
      <w:pPr>
        <w:rPr>
          <w:sz w:val="32"/>
          <w:szCs w:val="32"/>
        </w:rPr>
      </w:pPr>
      <w:r w:rsidDel="00000000" w:rsidR="00000000" w:rsidRPr="00000000">
        <w:rPr/>
        <w:drawing>
          <wp:inline distB="114300" distT="114300" distL="114300" distR="114300">
            <wp:extent cx="6977063" cy="1837860"/>
            <wp:effectExtent b="0" l="0" r="0" t="0"/>
            <wp:docPr id="6" name="image19.png"/>
            <a:graphic>
              <a:graphicData uri="http://schemas.openxmlformats.org/drawingml/2006/picture">
                <pic:pic>
                  <pic:nvPicPr>
                    <pic:cNvPr id="0" name="image19.png"/>
                    <pic:cNvPicPr preferRelativeResize="0"/>
                  </pic:nvPicPr>
                  <pic:blipFill>
                    <a:blip r:embed="rId156"/>
                    <a:srcRect b="0" l="0" r="0" t="0"/>
                    <a:stretch>
                      <a:fillRect/>
                    </a:stretch>
                  </pic:blipFill>
                  <pic:spPr>
                    <a:xfrm>
                      <a:off x="0" y="0"/>
                      <a:ext cx="6977063" cy="183786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2"/>
        <w:rPr/>
      </w:pPr>
      <w:bookmarkStart w:colFirst="0" w:colLast="0" w:name="_proxbpipl5qk" w:id="217"/>
      <w:bookmarkEnd w:id="217"/>
      <w:r w:rsidDel="00000000" w:rsidR="00000000" w:rsidRPr="00000000">
        <w:rPr>
          <w:rtl w:val="0"/>
        </w:rPr>
        <w:t xml:space="preserve">Fix: Add extra_hosts for host.docker.internal on Linux</w:t>
      </w:r>
    </w:p>
    <w:p w:rsidR="00000000" w:rsidDel="00000000" w:rsidP="00000000" w:rsidRDefault="00000000" w:rsidRPr="00000000" w14:paraId="000007D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7DD">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F">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7E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7E1">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7E2">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7E3">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4">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6">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E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7E9">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7E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7EC">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D">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7EE">
      <w:pPr>
        <w:spacing w:after="0" w:lineRule="auto"/>
        <w:rPr>
          <w:color w:val="1f2328"/>
          <w:sz w:val="21"/>
          <w:szCs w:val="21"/>
        </w:rPr>
      </w:pPr>
      <w:r w:rsidDel="00000000" w:rsidR="00000000" w:rsidRPr="00000000">
        <w:rPr>
          <w:rtl w:val="0"/>
        </w:rPr>
      </w:r>
    </w:p>
    <w:p w:rsidR="00000000" w:rsidDel="00000000" w:rsidP="00000000" w:rsidRDefault="00000000" w:rsidRPr="00000000" w14:paraId="000007EF">
      <w:pPr>
        <w:pStyle w:val="Heading2"/>
        <w:rPr/>
      </w:pPr>
      <w:bookmarkStart w:colFirst="0" w:colLast="0" w:name="_kezei7h0y6q8" w:id="218"/>
      <w:bookmarkEnd w:id="218"/>
      <w:r w:rsidDel="00000000" w:rsidR="00000000" w:rsidRPr="00000000">
        <w:rPr>
          <w:rtl w:val="0"/>
        </w:rPr>
        <w:t xml:space="preserve">Fix: Add extra_hosts for taskRunner in the dbt-build</w:t>
      </w:r>
    </w:p>
    <w:p w:rsidR="00000000" w:rsidDel="00000000" w:rsidP="00000000" w:rsidRDefault="00000000" w:rsidRPr="00000000" w14:paraId="000007F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7F1">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2">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F3">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7F4">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F5">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pStyle w:val="Heading2"/>
        <w:rPr/>
      </w:pPr>
      <w:bookmarkStart w:colFirst="0" w:colLast="0" w:name="_j2rjl8uvprsu" w:id="219"/>
      <w:bookmarkEnd w:id="219"/>
      <w:r w:rsidDel="00000000" w:rsidR="00000000" w:rsidRPr="00000000">
        <w:rPr>
          <w:rtl w:val="0"/>
        </w:rPr>
        <w:t xml:space="preserve">Kestra: Don’t forget to set GCP_CREDS variable</w:t>
      </w:r>
    </w:p>
    <w:p w:rsidR="00000000" w:rsidDel="00000000" w:rsidP="00000000" w:rsidRDefault="00000000" w:rsidRPr="00000000" w14:paraId="000007F8">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7F9">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A">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pStyle w:val="Heading2"/>
        <w:rPr/>
      </w:pPr>
      <w:bookmarkStart w:colFirst="0" w:colLast="0" w:name="_vuqz23enj8cv" w:id="220"/>
      <w:bookmarkEnd w:id="220"/>
      <w:r w:rsidDel="00000000" w:rsidR="00000000" w:rsidRPr="00000000">
        <w:rPr>
          <w:rtl w:val="0"/>
        </w:rPr>
        <w:t xml:space="preserve">Kestra: Backfill showing getting executed but not getting results or showing up in executions:</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It seems to be a bug. Current fix is to remove the timezone from triggers in the script. More on this bug is </w:t>
      </w:r>
      <w:hyperlink r:id="rId15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800">
      <w:pPr>
        <w:pStyle w:val="Heading1"/>
        <w:rPr>
          <w:sz w:val="42"/>
          <w:szCs w:val="42"/>
        </w:rPr>
      </w:pPr>
      <w:bookmarkStart w:colFirst="0" w:colLast="0" w:name="_cgfcq3na75s2" w:id="221"/>
      <w:bookmarkEnd w:id="221"/>
      <w:r w:rsidDel="00000000" w:rsidR="00000000" w:rsidRPr="00000000">
        <w:rPr>
          <w:sz w:val="42"/>
          <w:szCs w:val="42"/>
          <w:rtl w:val="0"/>
        </w:rPr>
        <w:t xml:space="preserve">Module 3: Data Warehousing</w:t>
      </w:r>
    </w:p>
    <w:p w:rsidR="00000000" w:rsidDel="00000000" w:rsidP="00000000" w:rsidRDefault="00000000" w:rsidRPr="00000000" w14:paraId="00000801">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2">
      <w:pPr>
        <w:pStyle w:val="Heading2"/>
        <w:spacing w:after="200" w:lineRule="auto"/>
        <w:rPr>
          <w:sz w:val="34"/>
          <w:szCs w:val="34"/>
        </w:rPr>
      </w:pPr>
      <w:bookmarkStart w:colFirst="0" w:colLast="0" w:name="_2hc3mxtbzb0y" w:id="222"/>
      <w:bookmarkEnd w:id="222"/>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803">
      <w:pPr>
        <w:rPr/>
      </w:pPr>
      <w:r w:rsidDel="00000000" w:rsidR="00000000" w:rsidRPr="00000000">
        <w:rPr>
          <w:rtl w:val="0"/>
        </w:rPr>
        <w:t xml:space="preserve">A:</w:t>
      </w:r>
    </w:p>
    <w:p w:rsidR="00000000" w:rsidDel="00000000" w:rsidP="00000000" w:rsidRDefault="00000000" w:rsidRPr="00000000" w14:paraId="00000804">
      <w:pPr>
        <w:rPr/>
      </w:pPr>
      <w:r w:rsidDel="00000000" w:rsidR="00000000" w:rsidRPr="00000000">
        <w:rPr>
          <w:rtl w:val="0"/>
        </w:rPr>
        <w:t xml:space="preserve">1 solution) Add </w:t>
      </w:r>
      <w:r w:rsidDel="00000000" w:rsidR="00000000" w:rsidRPr="00000000">
        <w:rPr>
          <w:rFonts w:ascii="Roboto Mono" w:cs="Roboto Mono" w:eastAsia="Roboto Mono" w:hAnsi="Roboto Mono"/>
          <w:shd w:fill="f3f3f3" w:val="clear"/>
          <w:rtl w:val="0"/>
        </w:rPr>
        <w:t xml:space="preserve">-Y</w:t>
      </w:r>
      <w:r w:rsidDel="00000000" w:rsidR="00000000" w:rsidRPr="00000000">
        <w:rPr>
          <w:rtl w:val="0"/>
        </w:rPr>
        <w:t xml:space="preserve"> flag, so that apt-get automatically agrees to install additional packages</w:t>
      </w:r>
    </w:p>
    <w:p w:rsidR="00000000" w:rsidDel="00000000" w:rsidP="00000000" w:rsidRDefault="00000000" w:rsidRPr="00000000" w14:paraId="00000805">
      <w:pPr>
        <w:rPr/>
      </w:pPr>
      <w:r w:rsidDel="00000000" w:rsidR="00000000" w:rsidRPr="00000000">
        <w:rPr>
          <w:rtl w:val="0"/>
        </w:rPr>
        <w:t xml:space="preserve">2) Use python ZipFile package, which is included in all modern python distributions</w:t>
      </w:r>
    </w:p>
    <w:p w:rsidR="00000000" w:rsidDel="00000000" w:rsidP="00000000" w:rsidRDefault="00000000" w:rsidRPr="00000000" w14:paraId="00000806">
      <w:pPr>
        <w:pStyle w:val="Heading2"/>
        <w:rPr>
          <w:sz w:val="34"/>
          <w:szCs w:val="34"/>
        </w:rPr>
      </w:pPr>
      <w:bookmarkStart w:colFirst="0" w:colLast="0" w:name="_qd3f3ravjwn1" w:id="223"/>
      <w:bookmarkEnd w:id="223"/>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807">
      <w:pP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58">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p>
    <w:p w:rsidR="00000000" w:rsidDel="00000000" w:rsidP="00000000" w:rsidRDefault="00000000" w:rsidRPr="00000000" w14:paraId="00000808">
      <w:pPr>
        <w:pStyle w:val="Heading2"/>
        <w:spacing w:after="200" w:lineRule="auto"/>
        <w:rPr/>
      </w:pPr>
      <w:bookmarkStart w:colFirst="0" w:colLast="0" w:name="_v3keelz9e793" w:id="224"/>
      <w:bookmarkEnd w:id="224"/>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0A">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B">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sz w:val="34"/>
          <w:szCs w:val="34"/>
        </w:rPr>
      </w:pPr>
      <w:r w:rsidDel="00000000" w:rsidR="00000000" w:rsidRPr="00000000">
        <w:rPr/>
        <w:drawing>
          <wp:inline distB="114300" distT="114300" distL="114300" distR="114300">
            <wp:extent cx="4738688" cy="5649076"/>
            <wp:effectExtent b="0" l="0" r="0" t="0"/>
            <wp:docPr id="13" name="image70.png"/>
            <a:graphic>
              <a:graphicData uri="http://schemas.openxmlformats.org/drawingml/2006/picture">
                <pic:pic>
                  <pic:nvPicPr>
                    <pic:cNvPr id="0" name="image70.png"/>
                    <pic:cNvPicPr preferRelativeResize="0"/>
                  </pic:nvPicPr>
                  <pic:blipFill>
                    <a:blip r:embed="rId159"/>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F">
      <w:pPr>
        <w:spacing w:line="240" w:lineRule="auto"/>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r w:rsidDel="00000000" w:rsidR="00000000" w:rsidRPr="00000000">
        <w:rPr>
          <w:rtl w:val="0"/>
        </w:rPr>
      </w:r>
    </w:p>
    <w:p w:rsidR="00000000" w:rsidDel="00000000" w:rsidP="00000000" w:rsidRDefault="00000000" w:rsidRPr="00000000" w14:paraId="00000810">
      <w:pPr>
        <w:pStyle w:val="Heading2"/>
        <w:spacing w:after="200" w:lineRule="auto"/>
        <w:rPr>
          <w:sz w:val="34"/>
          <w:szCs w:val="34"/>
        </w:rPr>
      </w:pPr>
      <w:bookmarkStart w:colFirst="0" w:colLast="0" w:name="_yxw5036p89r9" w:id="225"/>
      <w:bookmarkEnd w:id="225"/>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11">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60">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pStyle w:val="Heading2"/>
        <w:rPr/>
      </w:pPr>
      <w:bookmarkStart w:colFirst="0" w:colLast="0" w:name="_7koi3gevjo6j" w:id="226"/>
      <w:bookmarkEnd w:id="226"/>
      <w:r w:rsidDel="00000000" w:rsidR="00000000" w:rsidRPr="00000000">
        <w:rPr>
          <w:rtl w:val="0"/>
        </w:rPr>
        <w:t xml:space="preserve">GCS Bucket - Load Data From URL list in to GCP Bucket</w:t>
      </w:r>
    </w:p>
    <w:p w:rsidR="00000000" w:rsidDel="00000000" w:rsidP="00000000" w:rsidRDefault="00000000" w:rsidRPr="00000000" w14:paraId="00000814">
      <w:pPr>
        <w:rPr/>
      </w:pPr>
      <w:r w:rsidDel="00000000" w:rsidR="00000000" w:rsidRPr="00000000">
        <w:rPr/>
        <w:drawing>
          <wp:inline distB="114300" distT="114300" distL="114300" distR="114300">
            <wp:extent cx="6238875" cy="2714625"/>
            <wp:effectExtent b="0" l="0" r="0" t="0"/>
            <wp:docPr id="63" name="image53.png"/>
            <a:graphic>
              <a:graphicData uri="http://schemas.openxmlformats.org/drawingml/2006/picture">
                <pic:pic>
                  <pic:nvPicPr>
                    <pic:cNvPr id="0" name="image53.png"/>
                    <pic:cNvPicPr preferRelativeResize="0"/>
                  </pic:nvPicPr>
                  <pic:blipFill>
                    <a:blip r:embed="rId161"/>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16">
      <w:pPr>
        <w:pStyle w:val="Heading2"/>
        <w:rPr>
          <w:sz w:val="34"/>
          <w:szCs w:val="34"/>
        </w:rPr>
      </w:pPr>
      <w:bookmarkStart w:colFirst="0" w:colLast="0" w:name="_r4xeaq50696j" w:id="227"/>
      <w:bookmarkEnd w:id="227"/>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17">
      <w:pPr>
        <w:numPr>
          <w:ilvl w:val="0"/>
          <w:numId w:val="102"/>
        </w:numPr>
        <w:ind w:left="720" w:hanging="360"/>
      </w:pPr>
      <w:r w:rsidDel="00000000" w:rsidR="00000000" w:rsidRPr="00000000">
        <w:rPr>
          <w:rtl w:val="0"/>
        </w:rPr>
        <w:t xml:space="preserve">Check the Schema</w:t>
      </w:r>
    </w:p>
    <w:p w:rsidR="00000000" w:rsidDel="00000000" w:rsidP="00000000" w:rsidRDefault="00000000" w:rsidRPr="00000000" w14:paraId="00000818">
      <w:pPr>
        <w:numPr>
          <w:ilvl w:val="0"/>
          <w:numId w:val="102"/>
        </w:numPr>
        <w:ind w:left="720" w:hanging="360"/>
      </w:pPr>
      <w:r w:rsidDel="00000000" w:rsidR="00000000" w:rsidRPr="00000000">
        <w:rPr>
          <w:rtl w:val="0"/>
        </w:rPr>
        <w:t xml:space="preserve">You might have a wrong formatting</w:t>
      </w:r>
    </w:p>
    <w:p w:rsidR="00000000" w:rsidDel="00000000" w:rsidP="00000000" w:rsidRDefault="00000000" w:rsidRPr="00000000" w14:paraId="00000819">
      <w:pPr>
        <w:numPr>
          <w:ilvl w:val="0"/>
          <w:numId w:val="102"/>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1A">
      <w:pPr>
        <w:numPr>
          <w:ilvl w:val="0"/>
          <w:numId w:val="102"/>
        </w:numPr>
        <w:ind w:left="720" w:hanging="360"/>
      </w:pPr>
      <w:hyperlink r:id="rId162">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spacing w:after="200" w:lineRule="auto"/>
        <w:rPr>
          <w:sz w:val="34"/>
          <w:szCs w:val="34"/>
        </w:rPr>
      </w:pPr>
      <w:bookmarkStart w:colFirst="0" w:colLast="0" w:name="_i3i3uiq4z7y" w:id="228"/>
      <w:bookmarkEnd w:id="228"/>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1D">
      <w:pPr>
        <w:rPr>
          <w:rFonts w:ascii="Roboto Mono" w:cs="Roboto Mono" w:eastAsia="Roboto Mono" w:hAnsi="Roboto Mono"/>
          <w:shd w:fill="f3f3f3" w:val="clear"/>
        </w:rPr>
      </w:pPr>
      <w:r w:rsidDel="00000000" w:rsidR="00000000" w:rsidRPr="00000000">
        <w:rPr>
          <w:rtl w:val="0"/>
        </w:rPr>
        <w:t xml:space="preserve">Run the following command to check if “BigQuery Command Line Tool” is installed or not: </w:t>
      </w:r>
      <w:r w:rsidDel="00000000" w:rsidR="00000000" w:rsidRPr="00000000">
        <w:rPr>
          <w:rFonts w:ascii="Roboto Mono" w:cs="Roboto Mono" w:eastAsia="Roboto Mono" w:hAnsi="Roboto Mono"/>
          <w:shd w:fill="f3f3f3" w:val="clear"/>
          <w:rtl w:val="0"/>
        </w:rPr>
        <w:t xml:space="preserve">gcloud components list</w:t>
      </w:r>
    </w:p>
    <w:p w:rsidR="00000000" w:rsidDel="00000000" w:rsidP="00000000" w:rsidRDefault="00000000" w:rsidRPr="00000000" w14:paraId="0000081E">
      <w:pPr>
        <w:rPr/>
      </w:pPr>
      <w:r w:rsidDel="00000000" w:rsidR="00000000" w:rsidRPr="00000000">
        <w:rPr>
          <w:rtl w:val="0"/>
        </w:rPr>
        <w:t xml:space="preserve">You can also use </w:t>
      </w:r>
      <w:r w:rsidDel="00000000" w:rsidR="00000000" w:rsidRPr="00000000">
        <w:rPr>
          <w:rFonts w:ascii="Roboto Mono" w:cs="Roboto Mono" w:eastAsia="Roboto Mono" w:hAnsi="Roboto Mono"/>
          <w:shd w:fill="f3f3f3" w:val="clear"/>
          <w:rtl w:val="0"/>
        </w:rPr>
        <w:t xml:space="preserve">bq.cmd</w:t>
      </w:r>
      <w:r w:rsidDel="00000000" w:rsidR="00000000" w:rsidRPr="00000000">
        <w:rPr>
          <w:rtl w:val="0"/>
        </w:rPr>
        <w:t xml:space="preserve"> instead of </w:t>
      </w:r>
      <w:r w:rsidDel="00000000" w:rsidR="00000000" w:rsidRPr="00000000">
        <w:rPr>
          <w:rFonts w:ascii="Roboto Mono" w:cs="Roboto Mono" w:eastAsia="Roboto Mono" w:hAnsi="Roboto Mono"/>
          <w:shd w:fill="f3f3f3" w:val="clear"/>
          <w:rtl w:val="0"/>
        </w:rPr>
        <w:t xml:space="preserve">bq</w:t>
      </w:r>
      <w:r w:rsidDel="00000000" w:rsidR="00000000" w:rsidRPr="00000000">
        <w:rPr>
          <w:rtl w:val="0"/>
        </w:rPr>
        <w:t xml:space="preserve"> to make it work.</w:t>
      </w:r>
    </w:p>
    <w:p w:rsidR="00000000" w:rsidDel="00000000" w:rsidP="00000000" w:rsidRDefault="00000000" w:rsidRPr="00000000" w14:paraId="0000081F">
      <w:pPr>
        <w:rPr>
          <w:sz w:val="25"/>
          <w:szCs w:val="25"/>
          <w:highlight w:val="white"/>
        </w:rPr>
      </w:pPr>
      <w:r w:rsidDel="00000000" w:rsidR="00000000" w:rsidRPr="00000000">
        <w:rPr>
          <w:rtl w:val="0"/>
        </w:rPr>
      </w:r>
    </w:p>
    <w:p w:rsidR="00000000" w:rsidDel="00000000" w:rsidP="00000000" w:rsidRDefault="00000000" w:rsidRPr="00000000" w14:paraId="00000820">
      <w:pPr>
        <w:pStyle w:val="Heading2"/>
        <w:rPr/>
      </w:pPr>
      <w:bookmarkStart w:colFirst="0" w:colLast="0" w:name="_wqrdhv9ghkx5" w:id="229"/>
      <w:bookmarkEnd w:id="229"/>
      <w:r w:rsidDel="00000000" w:rsidR="00000000" w:rsidRPr="00000000">
        <w:rPr>
          <w:rtl w:val="0"/>
        </w:rPr>
        <w:t xml:space="preserve">GCP BQ - Caution in using bigquery:no </w:t>
      </w:r>
    </w:p>
    <w:p w:rsidR="00000000" w:rsidDel="00000000" w:rsidP="00000000" w:rsidRDefault="00000000" w:rsidRPr="00000000" w14:paraId="00000821">
      <w:pPr>
        <w:rPr/>
      </w:pPr>
      <w:r w:rsidDel="00000000" w:rsidR="00000000" w:rsidRPr="00000000">
        <w:rPr>
          <w:rtl w:val="0"/>
        </w:rPr>
        <w:t xml:space="preserve">Use big queries carefully,</w:t>
      </w:r>
    </w:p>
    <w:p w:rsidR="00000000" w:rsidDel="00000000" w:rsidP="00000000" w:rsidRDefault="00000000" w:rsidRPr="00000000" w14:paraId="00000822">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23">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24">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2"/>
        <w:spacing w:after="200" w:before="0" w:lineRule="auto"/>
        <w:rPr>
          <w:sz w:val="22"/>
          <w:szCs w:val="22"/>
        </w:rPr>
      </w:pPr>
      <w:bookmarkStart w:colFirst="0" w:colLast="0" w:name="_xs6o0th0trw7" w:id="230"/>
      <w:bookmarkEnd w:id="230"/>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drawing>
          <wp:inline distB="114300" distT="114300" distL="114300" distR="114300">
            <wp:extent cx="3910013" cy="2732804"/>
            <wp:effectExtent b="0" l="0" r="0" t="0"/>
            <wp:docPr id="15" name="image22.png"/>
            <a:graphic>
              <a:graphicData uri="http://schemas.openxmlformats.org/drawingml/2006/picture">
                <pic:pic>
                  <pic:nvPicPr>
                    <pic:cNvPr id="0" name="image22.png"/>
                    <pic:cNvPicPr preferRelativeResize="0"/>
                  </pic:nvPicPr>
                  <pic:blipFill>
                    <a:blip r:embed="rId163"/>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drawing>
          <wp:inline distB="114300" distT="114300" distL="114300" distR="114300">
            <wp:extent cx="5084873" cy="3509709"/>
            <wp:effectExtent b="0" l="0" r="0" t="0"/>
            <wp:docPr id="29" name="image58.png"/>
            <a:graphic>
              <a:graphicData uri="http://schemas.openxmlformats.org/drawingml/2006/picture">
                <pic:pic>
                  <pic:nvPicPr>
                    <pic:cNvPr id="0" name="image58.png"/>
                    <pic:cNvPicPr preferRelativeResize="0"/>
                  </pic:nvPicPr>
                  <pic:blipFill>
                    <a:blip r:embed="rId164"/>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This means that your GCS Bucket and the BigQuery dataset are placed in different regions. You have to create a new dataset inside BigQuery in the same region with your GCS bucket and store the data in the newly created dataset.</w:t>
      </w:r>
    </w:p>
    <w:p w:rsidR="00000000" w:rsidDel="00000000" w:rsidP="00000000" w:rsidRDefault="00000000" w:rsidRPr="00000000" w14:paraId="0000082E">
      <w:pPr>
        <w:rPr>
          <w:sz w:val="23"/>
          <w:szCs w:val="23"/>
          <w:highlight w:val="white"/>
        </w:rPr>
      </w:pPr>
      <w:r w:rsidDel="00000000" w:rsidR="00000000" w:rsidRPr="00000000">
        <w:rPr>
          <w:rtl w:val="0"/>
        </w:rPr>
      </w:r>
    </w:p>
    <w:p w:rsidR="00000000" w:rsidDel="00000000" w:rsidP="00000000" w:rsidRDefault="00000000" w:rsidRPr="00000000" w14:paraId="0000082F">
      <w:pPr>
        <w:pStyle w:val="Heading2"/>
        <w:spacing w:after="200" w:lineRule="auto"/>
        <w:rPr>
          <w:sz w:val="34"/>
          <w:szCs w:val="34"/>
        </w:rPr>
      </w:pPr>
      <w:bookmarkStart w:colFirst="0" w:colLast="0" w:name="_ac3n1bf69k" w:id="231"/>
      <w:bookmarkEnd w:id="231"/>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30">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31">
      <w:pPr>
        <w:rPr/>
      </w:pPr>
      <w:r w:rsidDel="00000000" w:rsidR="00000000" w:rsidRPr="00000000">
        <w:rPr/>
        <w:drawing>
          <wp:inline distB="114300" distT="114300" distL="114300" distR="114300">
            <wp:extent cx="8389953" cy="3555898"/>
            <wp:effectExtent b="0" l="0" r="0" t="0"/>
            <wp:docPr id="66" name="image69.png"/>
            <a:graphic>
              <a:graphicData uri="http://schemas.openxmlformats.org/drawingml/2006/picture">
                <pic:pic>
                  <pic:nvPicPr>
                    <pic:cNvPr id="0" name="image69.png"/>
                    <pic:cNvPicPr preferRelativeResize="0"/>
                  </pic:nvPicPr>
                  <pic:blipFill>
                    <a:blip r:embed="rId165"/>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30" name="image73.png"/>
            <a:graphic>
              <a:graphicData uri="http://schemas.openxmlformats.org/drawingml/2006/picture">
                <pic:pic>
                  <pic:nvPicPr>
                    <pic:cNvPr id="0" name="image73.png"/>
                    <pic:cNvPicPr preferRelativeResize="0"/>
                  </pic:nvPicPr>
                  <pic:blipFill>
                    <a:blip r:embed="rId166"/>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2"/>
        <w:spacing w:after="200" w:lineRule="auto"/>
        <w:rPr>
          <w:sz w:val="34"/>
          <w:szCs w:val="34"/>
        </w:rPr>
      </w:pPr>
      <w:bookmarkStart w:colFirst="0" w:colLast="0" w:name="_j6s6l8okf80w" w:id="232"/>
      <w:bookmarkEnd w:id="232"/>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35">
      <w:pPr>
        <w:rPr/>
      </w:pPr>
      <w:r w:rsidDel="00000000" w:rsidR="00000000" w:rsidRPr="00000000">
        <w:rPr>
          <w:rtl w:val="0"/>
        </w:rPr>
        <w:t xml:space="preserve">By the way, this isn’t a problem/solution, but a useful hint:</w:t>
      </w:r>
    </w:p>
    <w:p w:rsidR="00000000" w:rsidDel="00000000" w:rsidP="00000000" w:rsidRDefault="00000000" w:rsidRPr="00000000" w14:paraId="00000836">
      <w:pPr>
        <w:numPr>
          <w:ilvl w:val="0"/>
          <w:numId w:val="92"/>
        </w:numPr>
        <w:ind w:left="720" w:hanging="360"/>
      </w:pPr>
      <w:r w:rsidDel="00000000" w:rsidR="00000000" w:rsidRPr="00000000">
        <w:rPr>
          <w:rtl w:val="0"/>
        </w:rPr>
        <w:t xml:space="preserve">Please, remember to save your progress in BigQuery SQL Editor.</w:t>
      </w:r>
    </w:p>
    <w:p w:rsidR="00000000" w:rsidDel="00000000" w:rsidP="00000000" w:rsidRDefault="00000000" w:rsidRPr="00000000" w14:paraId="00000837">
      <w:pPr>
        <w:numPr>
          <w:ilvl w:val="0"/>
          <w:numId w:val="92"/>
        </w:numPr>
        <w:ind w:left="720" w:hanging="360"/>
      </w:pPr>
      <w:r w:rsidDel="00000000" w:rsidR="00000000" w:rsidRPr="00000000">
        <w:rPr>
          <w:rtl w:val="0"/>
        </w:rPr>
        <w:t xml:space="preserve">I was almost finishing the homework, when my Chrome Tab froze and I had to reload it. Then I lost my entire SQL script.</w:t>
      </w:r>
    </w:p>
    <w:p w:rsidR="00000000" w:rsidDel="00000000" w:rsidP="00000000" w:rsidRDefault="00000000" w:rsidRPr="00000000" w14:paraId="00000838">
      <w:pPr>
        <w:numPr>
          <w:ilvl w:val="0"/>
          <w:numId w:val="92"/>
        </w:numPr>
        <w:ind w:left="720" w:hanging="360"/>
      </w:pPr>
      <w:r w:rsidDel="00000000" w:rsidR="00000000" w:rsidRPr="00000000">
        <w:rPr>
          <w:rtl w:val="0"/>
        </w:rPr>
        <w:t xml:space="preserve">Save your script from time to time. Just click on the button at the top bar. Your saved file will be available on the left panel.</w:t>
      </w:r>
    </w:p>
    <w:p w:rsidR="00000000" w:rsidDel="00000000" w:rsidP="00000000" w:rsidRDefault="00000000" w:rsidRPr="00000000" w14:paraId="00000839">
      <w:pPr>
        <w:rPr/>
      </w:pPr>
      <w:r w:rsidDel="00000000" w:rsidR="00000000" w:rsidRPr="00000000">
        <w:rPr/>
        <w:drawing>
          <wp:inline distB="114300" distT="114300" distL="114300" distR="114300">
            <wp:extent cx="6900863" cy="2621499"/>
            <wp:effectExtent b="0" l="0" r="0" t="0"/>
            <wp:docPr id="16" name="image9.png"/>
            <a:graphic>
              <a:graphicData uri="http://schemas.openxmlformats.org/drawingml/2006/picture">
                <pic:pic>
                  <pic:nvPicPr>
                    <pic:cNvPr id="0" name="image9.png"/>
                    <pic:cNvPicPr preferRelativeResize="0"/>
                  </pic:nvPicPr>
                  <pic:blipFill>
                    <a:blip r:embed="rId167"/>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pStyle w:val="Heading2"/>
        <w:spacing w:after="200" w:lineRule="auto"/>
        <w:rPr>
          <w:sz w:val="34"/>
          <w:szCs w:val="34"/>
        </w:rPr>
      </w:pPr>
      <w:bookmarkStart w:colFirst="0" w:colLast="0" w:name="_h8bv1c7pspc0" w:id="233"/>
      <w:bookmarkEnd w:id="233"/>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3D">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3E">
      <w:pPr>
        <w:pStyle w:val="Heading2"/>
        <w:rPr>
          <w:sz w:val="24"/>
          <w:szCs w:val="24"/>
        </w:rPr>
      </w:pPr>
      <w:bookmarkStart w:colFirst="0" w:colLast="0" w:name="_bd9r86lu5ne1" w:id="234"/>
      <w:bookmarkEnd w:id="234"/>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F">
      <w:pPr>
        <w:rPr/>
      </w:pPr>
      <w:r w:rsidDel="00000000" w:rsidR="00000000" w:rsidRPr="00000000">
        <w:rPr>
          <w:rFonts w:ascii="Courier New" w:cs="Courier New" w:eastAsia="Courier New" w:hAnsi="Courier New"/>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materialised table and insert the fields with the timestamp data type.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2"/>
        <w:rPr/>
      </w:pPr>
      <w:bookmarkStart w:colFirst="0" w:colLast="0" w:name="_iebmmf5s6jff" w:id="235"/>
      <w:bookmarkEnd w:id="235"/>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43">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44">
      <w:pPr>
        <w:numPr>
          <w:ilvl w:val="0"/>
          <w:numId w:val="16"/>
        </w:numPr>
        <w:spacing w:after="0" w:afterAutospacing="0"/>
        <w:ind w:left="720" w:hanging="360"/>
      </w:pPr>
      <w:r w:rsidDel="00000000" w:rsidR="00000000" w:rsidRPr="00000000">
        <w:rPr>
          <w:rtl w:val="0"/>
        </w:rPr>
        <w:t xml:space="preserve">`pd.read_parquet`</w:t>
      </w:r>
    </w:p>
    <w:p w:rsidR="00000000" w:rsidDel="00000000" w:rsidP="00000000" w:rsidRDefault="00000000" w:rsidRPr="00000000" w14:paraId="00000845">
      <w:pPr>
        <w:numPr>
          <w:ilvl w:val="0"/>
          <w:numId w:val="16"/>
        </w:numPr>
        <w:spacing w:after="0" w:afterAutospacing="0"/>
        <w:ind w:left="720" w:hanging="360"/>
      </w:pPr>
      <w:r w:rsidDel="00000000" w:rsidR="00000000" w:rsidRPr="00000000">
        <w:rPr>
          <w:rtl w:val="0"/>
        </w:rPr>
        <w:t xml:space="preserve">`pd.to_datetime`</w:t>
      </w:r>
    </w:p>
    <w:p w:rsidR="00000000" w:rsidDel="00000000" w:rsidP="00000000" w:rsidRDefault="00000000" w:rsidRPr="00000000" w14:paraId="00000846">
      <w:pPr>
        <w:numPr>
          <w:ilvl w:val="0"/>
          <w:numId w:val="16"/>
        </w:numPr>
        <w:ind w:left="720" w:hanging="360"/>
      </w:pPr>
      <w:r w:rsidDel="00000000" w:rsidR="00000000" w:rsidRPr="00000000">
        <w:rPr>
          <w:rtl w:val="0"/>
        </w:rPr>
        <w:t xml:space="preserve">`pq.write_to_dataset`</w:t>
      </w:r>
    </w:p>
    <w:p w:rsidR="00000000" w:rsidDel="00000000" w:rsidP="00000000" w:rsidRDefault="00000000" w:rsidRPr="00000000" w14:paraId="00000847">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48">
      <w:pPr>
        <w:numPr>
          <w:ilvl w:val="0"/>
          <w:numId w:val="118"/>
        </w:numPr>
        <w:spacing w:after="0" w:afterAutospacing="0"/>
        <w:ind w:left="720" w:hanging="360"/>
      </w:pPr>
      <w:hyperlink r:id="rId168">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49">
      <w:pPr>
        <w:numPr>
          <w:ilvl w:val="0"/>
          <w:numId w:val="118"/>
        </w:numPr>
        <w:spacing w:after="0" w:afterAutospacing="0"/>
        <w:ind w:left="720" w:hanging="360"/>
      </w:pPr>
      <w:hyperlink r:id="rId169">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A">
      <w:pPr>
        <w:numPr>
          <w:ilvl w:val="0"/>
          <w:numId w:val="118"/>
        </w:numPr>
        <w:ind w:left="720" w:hanging="360"/>
      </w:pPr>
      <w:hyperlink r:id="rId170">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B">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4C">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4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4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4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5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5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5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5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2"/>
        <w:rPr/>
      </w:pPr>
      <w:bookmarkStart w:colFirst="0" w:colLast="0" w:name="_j9wrvd5lsux2" w:id="236"/>
      <w:bookmarkEnd w:id="236"/>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56">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5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 as pa</w:t>
      </w:r>
    </w:p>
    <w:p w:rsidR="00000000" w:rsidDel="00000000" w:rsidP="00000000" w:rsidRDefault="00000000" w:rsidRPr="00000000" w14:paraId="0000085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pyarrow.parquet as pq</w:t>
      </w:r>
    </w:p>
    <w:p w:rsidR="00000000" w:rsidDel="00000000" w:rsidP="00000000" w:rsidRDefault="00000000" w:rsidRPr="00000000" w14:paraId="0000085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85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if 'data_exporter' not in globals():</w:t>
      </w:r>
    </w:p>
    <w:p w:rsidR="00000000" w:rsidDel="00000000" w:rsidP="00000000" w:rsidRDefault="00000000" w:rsidRPr="00000000" w14:paraId="0000085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from mage_ai.data_preparation.decorators import data_exporter</w:t>
      </w:r>
    </w:p>
    <w:p w:rsidR="00000000" w:rsidDel="00000000" w:rsidP="00000000" w:rsidRDefault="00000000" w:rsidRPr="00000000" w14:paraId="0000085E">
      <w:pPr>
        <w:spacing w:after="0" w:lineRule="auto"/>
        <w:rPr>
          <w:rFonts w:ascii="Consolas" w:cs="Consolas" w:eastAsia="Consolas" w:hAnsi="Consolas"/>
        </w:rPr>
      </w:pPr>
      <w:r w:rsidDel="00000000" w:rsidR="00000000" w:rsidRPr="00000000">
        <w:rPr>
          <w:rFonts w:ascii="Consolas" w:cs="Consolas" w:eastAsia="Consolas" w:hAnsi="Consolas"/>
          <w:rtl w:val="0"/>
        </w:rPr>
        <w:br w:type="textWrapping"/>
        <w:t xml:space="preserve"># Replace with the location of your service account key JSON file.</w:t>
      </w:r>
    </w:p>
    <w:p w:rsidR="00000000" w:rsidDel="00000000" w:rsidP="00000000" w:rsidRDefault="00000000" w:rsidRPr="00000000" w14:paraId="0000085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os.environ['GOOGLE_APPLICATION_CREDENTIALS'] = '/home/src/personal-gcp.json' </w:t>
      </w:r>
    </w:p>
    <w:p w:rsidR="00000000" w:rsidDel="00000000" w:rsidP="00000000" w:rsidRDefault="00000000" w:rsidRPr="00000000" w14:paraId="00000860">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bucket_name = "&lt;YOUR_BUCKET_NAME&gt;"</w:t>
      </w:r>
    </w:p>
    <w:p w:rsidR="00000000" w:rsidDel="00000000" w:rsidP="00000000" w:rsidRDefault="00000000" w:rsidRPr="00000000" w14:paraId="0000086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object_key = 'nyc_taxi_data_2022.parquet'</w:t>
      </w:r>
    </w:p>
    <w:p w:rsidR="00000000" w:rsidDel="00000000" w:rsidP="00000000" w:rsidRDefault="00000000" w:rsidRPr="00000000" w14:paraId="0000086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where = f'{bucket_name}/{object_key}'</w:t>
      </w:r>
    </w:p>
    <w:p w:rsidR="00000000" w:rsidDel="00000000" w:rsidP="00000000" w:rsidRDefault="00000000" w:rsidRPr="00000000" w14:paraId="00000864">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@data_exporter</w:t>
      </w:r>
    </w:p>
    <w:p w:rsidR="00000000" w:rsidDel="00000000" w:rsidP="00000000" w:rsidRDefault="00000000" w:rsidRPr="00000000" w14:paraId="0000086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def export_data(data, *args, **kwargs):</w:t>
      </w:r>
    </w:p>
    <w:p w:rsidR="00000000" w:rsidDel="00000000" w:rsidP="00000000" w:rsidRDefault="00000000" w:rsidRPr="00000000" w14:paraId="0000086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 = pa.Table.from_pandas(data, preserve_index=False)</w:t>
      </w:r>
    </w:p>
    <w:p w:rsidR="00000000" w:rsidDel="00000000" w:rsidP="00000000" w:rsidRDefault="00000000" w:rsidRPr="00000000" w14:paraId="0000086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gcs = pa.fs.GcsFileSystem()</w:t>
      </w:r>
    </w:p>
    <w:p w:rsidR="00000000" w:rsidDel="00000000" w:rsidP="00000000" w:rsidRDefault="00000000" w:rsidRPr="00000000" w14:paraId="0000086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pq.write_table(</w:t>
      </w:r>
    </w:p>
    <w:p w:rsidR="00000000" w:rsidDel="00000000" w:rsidP="00000000" w:rsidRDefault="00000000" w:rsidRPr="00000000" w14:paraId="0000086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w:t>
      </w:r>
    </w:p>
    <w:p w:rsidR="00000000" w:rsidDel="00000000" w:rsidP="00000000" w:rsidRDefault="00000000" w:rsidRPr="00000000" w14:paraId="0000086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where,</w:t>
      </w:r>
    </w:p>
    <w:p w:rsidR="00000000" w:rsidDel="00000000" w:rsidP="00000000" w:rsidRDefault="00000000" w:rsidRPr="00000000" w14:paraId="0000086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Convert integer columns in Epoch milliseconds</w:t>
      </w:r>
    </w:p>
    <w:p w:rsidR="00000000" w:rsidDel="00000000" w:rsidP="00000000" w:rsidRDefault="00000000" w:rsidRPr="00000000" w14:paraId="0000086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to Timestamp columns in microseconds ('us') so</w:t>
      </w:r>
    </w:p>
    <w:p w:rsidR="00000000" w:rsidDel="00000000" w:rsidP="00000000" w:rsidRDefault="00000000" w:rsidRPr="00000000" w14:paraId="0000087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they can be loaded into BigQuery with the right</w:t>
      </w:r>
    </w:p>
    <w:p w:rsidR="00000000" w:rsidDel="00000000" w:rsidP="00000000" w:rsidRDefault="00000000" w:rsidRPr="00000000" w14:paraId="0000087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data type</w:t>
      </w:r>
    </w:p>
    <w:p w:rsidR="00000000" w:rsidDel="00000000" w:rsidP="00000000" w:rsidRDefault="00000000" w:rsidRPr="00000000" w14:paraId="0000087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coerce_timestamps='us',</w:t>
      </w:r>
    </w:p>
    <w:p w:rsidR="00000000" w:rsidDel="00000000" w:rsidP="00000000" w:rsidRDefault="00000000" w:rsidRPr="00000000" w14:paraId="00000873">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7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filesystem=gcs</w:t>
      </w:r>
    </w:p>
    <w:p w:rsidR="00000000" w:rsidDel="00000000" w:rsidP="00000000" w:rsidRDefault="00000000" w:rsidRPr="00000000" w14:paraId="00000875">
      <w:pPr>
        <w:spacing w:after="0" w:lineRule="auto"/>
        <w:rPr>
          <w:rFonts w:ascii="Consolas" w:cs="Consolas" w:eastAsia="Consolas" w:hAnsi="Consolas"/>
          <w:sz w:val="21"/>
          <w:szCs w:val="2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7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schema = pa.schema([</w:t>
      </w:r>
    </w:p>
    <w:p w:rsidR="00000000" w:rsidDel="00000000" w:rsidP="00000000" w:rsidRDefault="00000000" w:rsidRPr="00000000" w14:paraId="0000087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('vendor_id', pa.int64()),</w:t>
      </w:r>
    </w:p>
    <w:p w:rsidR="00000000" w:rsidDel="00000000" w:rsidP="00000000" w:rsidRDefault="00000000" w:rsidRPr="00000000" w14:paraId="0000087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('lpep_pickup_datetime', pa.timestamp('ns')),</w:t>
      </w:r>
    </w:p>
    <w:p w:rsidR="00000000" w:rsidDel="00000000" w:rsidP="00000000" w:rsidRDefault="00000000" w:rsidRPr="00000000" w14:paraId="0000087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('lpep_dropoff_datetime', pa.timestamp('ns')),</w:t>
      </w:r>
    </w:p>
    <w:p w:rsidR="00000000" w:rsidDel="00000000" w:rsidP="00000000" w:rsidRDefault="00000000" w:rsidRPr="00000000" w14:paraId="0000087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('store_and_fwd_flag', pa.string()),</w:t>
      </w:r>
    </w:p>
    <w:p w:rsidR="00000000" w:rsidDel="00000000" w:rsidP="00000000" w:rsidRDefault="00000000" w:rsidRPr="00000000" w14:paraId="0000087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('ratecode_id', pa.int64()),</w:t>
      </w:r>
    </w:p>
    <w:p w:rsidR="00000000" w:rsidDel="00000000" w:rsidP="00000000" w:rsidRDefault="00000000" w:rsidRPr="00000000" w14:paraId="0000087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('pu_location_id', pa.int64()),</w:t>
      </w:r>
    </w:p>
    <w:p w:rsidR="00000000" w:rsidDel="00000000" w:rsidP="00000000" w:rsidRDefault="00000000" w:rsidRPr="00000000" w14:paraId="0000088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('do_location_id', pa.int64()),</w:t>
      </w:r>
    </w:p>
    <w:p w:rsidR="00000000" w:rsidDel="00000000" w:rsidP="00000000" w:rsidRDefault="00000000" w:rsidRPr="00000000" w14:paraId="0000088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('passenger_count', pa.int64()),</w:t>
      </w:r>
    </w:p>
    <w:p w:rsidR="00000000" w:rsidDel="00000000" w:rsidP="00000000" w:rsidRDefault="00000000" w:rsidRPr="00000000" w14:paraId="0000088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('trip_distance', pa.float64()),</w:t>
      </w:r>
    </w:p>
    <w:p w:rsidR="00000000" w:rsidDel="00000000" w:rsidP="00000000" w:rsidRDefault="00000000" w:rsidRPr="00000000" w14:paraId="0000088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('fare_amount', pa.float64()),</w:t>
      </w:r>
    </w:p>
    <w:p w:rsidR="00000000" w:rsidDel="00000000" w:rsidP="00000000" w:rsidRDefault="00000000" w:rsidRPr="00000000" w14:paraId="0000088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('extra', pa.float64()),</w:t>
      </w:r>
    </w:p>
    <w:p w:rsidR="00000000" w:rsidDel="00000000" w:rsidP="00000000" w:rsidRDefault="00000000" w:rsidRPr="00000000" w14:paraId="0000088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('mta_tax', pa.float64()),</w:t>
      </w:r>
    </w:p>
    <w:p w:rsidR="00000000" w:rsidDel="00000000" w:rsidP="00000000" w:rsidRDefault="00000000" w:rsidRPr="00000000" w14:paraId="0000088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('tip_amount', pa.float64()),</w:t>
      </w:r>
    </w:p>
    <w:p w:rsidR="00000000" w:rsidDel="00000000" w:rsidP="00000000" w:rsidRDefault="00000000" w:rsidRPr="00000000" w14:paraId="0000088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('tolls_amount', pa.float64()),</w:t>
      </w:r>
    </w:p>
    <w:p w:rsidR="00000000" w:rsidDel="00000000" w:rsidP="00000000" w:rsidRDefault="00000000" w:rsidRPr="00000000" w14:paraId="0000088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('improvement_surcharge', pa.float64()),</w:t>
      </w:r>
    </w:p>
    <w:p w:rsidR="00000000" w:rsidDel="00000000" w:rsidP="00000000" w:rsidRDefault="00000000" w:rsidRPr="00000000" w14:paraId="0000088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('total_amount', pa.float64()),</w:t>
      </w:r>
    </w:p>
    <w:p w:rsidR="00000000" w:rsidDel="00000000" w:rsidP="00000000" w:rsidRDefault="00000000" w:rsidRPr="00000000" w14:paraId="0000088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('payment_type', pa.int64()),</w:t>
      </w:r>
    </w:p>
    <w:p w:rsidR="00000000" w:rsidDel="00000000" w:rsidP="00000000" w:rsidRDefault="00000000" w:rsidRPr="00000000" w14:paraId="0000088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('trip_type', pa.int64()),</w:t>
      </w:r>
    </w:p>
    <w:p w:rsidR="00000000" w:rsidDel="00000000" w:rsidP="00000000" w:rsidRDefault="00000000" w:rsidRPr="00000000" w14:paraId="0000088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('congestion_surcharge', pa.float64()),</w:t>
      </w:r>
    </w:p>
    <w:p w:rsidR="00000000" w:rsidDel="00000000" w:rsidP="00000000" w:rsidRDefault="00000000" w:rsidRPr="00000000" w14:paraId="0000088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('lpep_pickup_month', pa.int64())</w:t>
      </w:r>
    </w:p>
    <w:p w:rsidR="00000000" w:rsidDel="00000000" w:rsidP="00000000" w:rsidRDefault="00000000" w:rsidRPr="00000000" w14:paraId="0000088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90">
      <w:pPr>
        <w:spacing w:after="0" w:lineRule="auto"/>
        <w:rPr>
          <w:rFonts w:ascii="Consolas" w:cs="Consolas" w:eastAsia="Consolas" w:hAnsi="Consolas"/>
          <w:sz w:val="19"/>
          <w:szCs w:val="19"/>
        </w:rPr>
      </w:pPr>
      <w:r w:rsidDel="00000000" w:rsidR="00000000" w:rsidRPr="00000000">
        <w:rPr>
          <w:rFonts w:ascii="Consolas" w:cs="Consolas" w:eastAsia="Consolas" w:hAnsi="Consolas"/>
          <w:sz w:val="22"/>
          <w:szCs w:val="22"/>
          <w:rtl w:val="0"/>
        </w:rPr>
        <w:t xml:space="preserve">   table = pa.Table.from_pandas(data, schema=schema)</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Style w:val="Heading2"/>
        <w:rPr/>
      </w:pPr>
      <w:bookmarkStart w:colFirst="0" w:colLast="0" w:name="_ubge9egvas1a" w:id="237"/>
      <w:bookmarkEnd w:id="237"/>
      <w:r w:rsidDel="00000000" w:rsidR="00000000" w:rsidRPr="00000000">
        <w:rPr>
          <w:rtl w:val="0"/>
        </w:rPr>
        <w:t xml:space="preserve">GCP BQ - Create External Table using Python</w:t>
      </w:r>
    </w:p>
    <w:p w:rsidR="00000000" w:rsidDel="00000000" w:rsidP="00000000" w:rsidRDefault="00000000" w:rsidRPr="00000000" w14:paraId="00000893">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94">
      <w:pPr>
        <w:rPr/>
      </w:pPr>
      <w:hyperlink r:id="rId171">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95">
      <w:pPr>
        <w:rPr>
          <w:b w:val="1"/>
        </w:rPr>
      </w:pPr>
      <w:r w:rsidDel="00000000" w:rsidR="00000000" w:rsidRPr="00000000">
        <w:rPr>
          <w:b w:val="1"/>
          <w:rtl w:val="0"/>
        </w:rPr>
        <w:t xml:space="preserve">Solution:</w:t>
      </w:r>
    </w:p>
    <w:p w:rsidR="00000000" w:rsidDel="00000000" w:rsidP="00000000" w:rsidRDefault="00000000" w:rsidRPr="00000000" w14:paraId="0000089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97">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89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89A">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89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9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8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8A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8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8A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8A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8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8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8A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8A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8A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8A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8A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8AF">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8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2"/>
        <w:rPr/>
      </w:pPr>
      <w:bookmarkStart w:colFirst="0" w:colLast="0" w:name="_d5yhb7sy92e9" w:id="238"/>
      <w:bookmarkEnd w:id="238"/>
      <w:r w:rsidDel="00000000" w:rsidR="00000000" w:rsidRPr="00000000">
        <w:rPr>
          <w:rtl w:val="0"/>
        </w:rPr>
        <w:t xml:space="preserve">GCP BQ - Check BigQuery Table Exist And Delete</w:t>
      </w:r>
    </w:p>
    <w:p w:rsidR="00000000" w:rsidDel="00000000" w:rsidP="00000000" w:rsidRDefault="00000000" w:rsidRPr="00000000" w14:paraId="000008B4">
      <w:pPr>
        <w:rPr>
          <w:b w:val="1"/>
        </w:rPr>
      </w:pPr>
      <w:r w:rsidDel="00000000" w:rsidR="00000000" w:rsidRPr="00000000">
        <w:rPr>
          <w:b w:val="1"/>
          <w:rtl w:val="0"/>
        </w:rPr>
        <w:t xml:space="preserve">Reference:</w:t>
      </w:r>
    </w:p>
    <w:p w:rsidR="00000000" w:rsidDel="00000000" w:rsidP="00000000" w:rsidRDefault="00000000" w:rsidRPr="00000000" w14:paraId="000008B5">
      <w:pPr>
        <w:rPr/>
      </w:pPr>
      <w:hyperlink r:id="rId172">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B6">
      <w:pPr>
        <w:rPr>
          <w:b w:val="1"/>
        </w:rPr>
      </w:pPr>
      <w:r w:rsidDel="00000000" w:rsidR="00000000" w:rsidRPr="00000000">
        <w:rPr>
          <w:b w:val="1"/>
          <w:rtl w:val="0"/>
        </w:rPr>
        <w:t xml:space="preserve">Solution:</w:t>
      </w:r>
    </w:p>
    <w:p w:rsidR="00000000" w:rsidDel="00000000" w:rsidP="00000000" w:rsidRDefault="00000000" w:rsidRPr="00000000" w14:paraId="000008B7">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8B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8B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8B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8B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8B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8B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C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8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Heading2"/>
        <w:rPr>
          <w:sz w:val="34"/>
          <w:szCs w:val="34"/>
        </w:rPr>
      </w:pPr>
      <w:bookmarkStart w:colFirst="0" w:colLast="0" w:name="_fvg72jtwoxqf" w:id="239"/>
      <w:bookmarkEnd w:id="239"/>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8C4">
      <w:pPr>
        <w:rPr>
          <w:rFonts w:ascii="Roboto Mono" w:cs="Roboto Mono" w:eastAsia="Roboto Mono" w:hAnsi="Roboto Mono"/>
          <w:sz w:val="20"/>
          <w:szCs w:val="20"/>
        </w:rPr>
      </w:pPr>
      <w:r w:rsidDel="00000000" w:rsidR="00000000" w:rsidRPr="00000000">
        <w:rPr>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C5">
      <w:pPr>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C6">
      <w:pPr>
        <w:jc w:val="right"/>
        <w:rPr>
          <w:sz w:val="34"/>
          <w:szCs w:val="34"/>
        </w:rPr>
      </w:pPr>
      <w:r w:rsidDel="00000000" w:rsidR="00000000" w:rsidRPr="00000000">
        <w:rPr>
          <w:rtl w:val="0"/>
        </w:rPr>
      </w:r>
    </w:p>
    <w:p w:rsidR="00000000" w:rsidDel="00000000" w:rsidP="00000000" w:rsidRDefault="00000000" w:rsidRPr="00000000" w14:paraId="000008C7">
      <w:pPr>
        <w:pStyle w:val="Heading2"/>
        <w:rPr>
          <w:sz w:val="34"/>
          <w:szCs w:val="34"/>
        </w:rPr>
      </w:pPr>
      <w:bookmarkStart w:colFirst="0" w:colLast="0" w:name="_dk4khwvh2r8" w:id="240"/>
      <w:bookmarkEnd w:id="240"/>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8C8">
      <w:pPr>
        <w:rPr/>
      </w:pPr>
      <w:r w:rsidDel="00000000" w:rsidR="00000000" w:rsidRPr="00000000">
        <w:rPr>
          <w:rtl w:val="0"/>
        </w:rPr>
        <w:t xml:space="preserve">Solution: This problem arises if your gcs and bigquery storage is in different regions. </w:t>
      </w:r>
    </w:p>
    <w:p w:rsidR="00000000" w:rsidDel="00000000" w:rsidP="00000000" w:rsidRDefault="00000000" w:rsidRPr="00000000" w14:paraId="000008C9">
      <w:pPr>
        <w:rPr/>
      </w:pPr>
      <w:r w:rsidDel="00000000" w:rsidR="00000000" w:rsidRPr="00000000">
        <w:rPr>
          <w:rtl w:val="0"/>
        </w:rPr>
        <w:t xml:space="preserve">One potential way to solve it: </w:t>
      </w:r>
    </w:p>
    <w:p w:rsidR="00000000" w:rsidDel="00000000" w:rsidP="00000000" w:rsidRDefault="00000000" w:rsidRPr="00000000" w14:paraId="000008CA">
      <w:pPr>
        <w:numPr>
          <w:ilvl w:val="0"/>
          <w:numId w:val="43"/>
        </w:numPr>
        <w:ind w:left="720" w:hanging="360"/>
      </w:pPr>
      <w:r w:rsidDel="00000000" w:rsidR="00000000" w:rsidRPr="00000000">
        <w:rPr>
          <w:rtl w:val="0"/>
        </w:rPr>
        <w:t xml:space="preserve">Go to your google cloud bucket and check the region in field named “Location”</w:t>
      </w:r>
    </w:p>
    <w:p w:rsidR="00000000" w:rsidDel="00000000" w:rsidP="00000000" w:rsidRDefault="00000000" w:rsidRPr="00000000" w14:paraId="000008CB">
      <w:pPr>
        <w:ind w:left="720" w:firstLine="0"/>
        <w:rPr/>
      </w:pPr>
      <w:r w:rsidDel="00000000" w:rsidR="00000000" w:rsidRPr="00000000">
        <w:rPr/>
        <w:drawing>
          <wp:inline distB="114300" distT="114300" distL="114300" distR="114300">
            <wp:extent cx="19507200" cy="4124325"/>
            <wp:effectExtent b="0" l="0" r="0" t="0"/>
            <wp:docPr id="19" name="image13.jpg"/>
            <a:graphic>
              <a:graphicData uri="http://schemas.openxmlformats.org/drawingml/2006/picture">
                <pic:pic>
                  <pic:nvPicPr>
                    <pic:cNvPr id="0" name="image13.jpg"/>
                    <pic:cNvPicPr preferRelativeResize="0"/>
                  </pic:nvPicPr>
                  <pic:blipFill>
                    <a:blip r:embed="rId173"/>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numPr>
          <w:ilvl w:val="0"/>
          <w:numId w:val="43"/>
        </w:numPr>
        <w:ind w:left="720" w:hanging="360"/>
      </w:pPr>
      <w:r w:rsidDel="00000000" w:rsidR="00000000" w:rsidRPr="00000000">
        <w:rPr>
          <w:rtl w:val="0"/>
        </w:rPr>
        <w:t xml:space="preserve">Now in bigquery, click on three dot icon near your project name and select create dataset.</w:t>
      </w:r>
    </w:p>
    <w:p w:rsidR="00000000" w:rsidDel="00000000" w:rsidP="00000000" w:rsidRDefault="00000000" w:rsidRPr="00000000" w14:paraId="000008CD">
      <w:pPr>
        <w:ind w:left="720" w:firstLine="0"/>
        <w:rPr/>
      </w:pPr>
      <w:r w:rsidDel="00000000" w:rsidR="00000000" w:rsidRPr="00000000">
        <w:rPr/>
        <w:drawing>
          <wp:inline distB="114300" distT="114300" distL="114300" distR="114300">
            <wp:extent cx="10172700" cy="2628900"/>
            <wp:effectExtent b="0" l="0" r="0" t="0"/>
            <wp:docPr id="40" name="image40.jpg"/>
            <a:graphic>
              <a:graphicData uri="http://schemas.openxmlformats.org/drawingml/2006/picture">
                <pic:pic>
                  <pic:nvPicPr>
                    <pic:cNvPr id="0" name="image40.jpg"/>
                    <pic:cNvPicPr preferRelativeResize="0"/>
                  </pic:nvPicPr>
                  <pic:blipFill>
                    <a:blip r:embed="rId174"/>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numPr>
          <w:ilvl w:val="0"/>
          <w:numId w:val="43"/>
        </w:numPr>
        <w:ind w:left="720" w:hanging="360"/>
      </w:pPr>
      <w:r w:rsidDel="00000000" w:rsidR="00000000" w:rsidRPr="00000000">
        <w:rPr>
          <w:rtl w:val="0"/>
        </w:rPr>
        <w:t xml:space="preserve">In region filed choose the same regions as you saw in your google cloud bucket</w:t>
      </w:r>
    </w:p>
    <w:p w:rsidR="00000000" w:rsidDel="00000000" w:rsidP="00000000" w:rsidRDefault="00000000" w:rsidRPr="00000000" w14:paraId="000008CF">
      <w:pPr>
        <w:ind w:left="720" w:firstLine="0"/>
        <w:rPr/>
      </w:pPr>
      <w:r w:rsidDel="00000000" w:rsidR="00000000" w:rsidRPr="00000000">
        <w:rPr/>
        <w:drawing>
          <wp:inline distB="114300" distT="114300" distL="114300" distR="114300">
            <wp:extent cx="10668000" cy="11887200"/>
            <wp:effectExtent b="0" l="0" r="0" t="0"/>
            <wp:docPr id="67" name="image71.jpg"/>
            <a:graphic>
              <a:graphicData uri="http://schemas.openxmlformats.org/drawingml/2006/picture">
                <pic:pic>
                  <pic:nvPicPr>
                    <pic:cNvPr id="0" name="image71.jpg"/>
                    <pic:cNvPicPr preferRelativeResize="0"/>
                  </pic:nvPicPr>
                  <pic:blipFill>
                    <a:blip r:embed="rId175"/>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pStyle w:val="Heading2"/>
        <w:rPr>
          <w:b w:val="1"/>
          <w:sz w:val="34"/>
          <w:szCs w:val="34"/>
        </w:rPr>
      </w:pPr>
      <w:bookmarkStart w:colFirst="0" w:colLast="0" w:name="_lgigz8lhwkso" w:id="241"/>
      <w:bookmarkEnd w:id="241"/>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8D3">
      <w:pPr>
        <w:spacing w:after="0" w:lineRule="auto"/>
        <w:rPr/>
      </w:pPr>
      <w:r w:rsidDel="00000000" w:rsidR="00000000" w:rsidRPr="00000000">
        <w:rPr>
          <w:rtl w:val="0"/>
        </w:rPr>
        <w:t xml:space="preserve">There are multiple benefits of using Cloud Functions to automate tasks in Google Cloud. </w:t>
      </w:r>
    </w:p>
    <w:p w:rsidR="00000000" w:rsidDel="00000000" w:rsidP="00000000" w:rsidRDefault="00000000" w:rsidRPr="00000000" w14:paraId="000008D4">
      <w:pPr>
        <w:spacing w:after="0" w:lineRule="auto"/>
        <w:rPr/>
      </w:pPr>
      <w:r w:rsidDel="00000000" w:rsidR="00000000" w:rsidRPr="00000000">
        <w:rPr>
          <w:rtl w:val="0"/>
        </w:rPr>
      </w:r>
    </w:p>
    <w:p w:rsidR="00000000" w:rsidDel="00000000" w:rsidP="00000000" w:rsidRDefault="00000000" w:rsidRPr="00000000" w14:paraId="000008D5">
      <w:pPr>
        <w:spacing w:after="0" w:lineRule="auto"/>
        <w:rPr/>
      </w:pPr>
      <w:r w:rsidDel="00000000" w:rsidR="00000000" w:rsidRPr="00000000">
        <w:rPr>
          <w:rtl w:val="0"/>
        </w:rPr>
        <w:t xml:space="preserve">Use below Cloud Function python script to load files directly to BigQuery. Use your project id, dataset id &amp; table id as defined by you.</w:t>
      </w:r>
    </w:p>
    <w:p w:rsidR="00000000" w:rsidDel="00000000" w:rsidP="00000000" w:rsidRDefault="00000000" w:rsidRPr="00000000" w14:paraId="000008D6">
      <w:pPr>
        <w:spacing w:after="0" w:lineRule="auto"/>
        <w:rPr/>
      </w:pPr>
      <w:r w:rsidDel="00000000" w:rsidR="00000000" w:rsidRPr="00000000">
        <w:rPr>
          <w:rtl w:val="0"/>
        </w:rPr>
      </w:r>
    </w:p>
    <w:p w:rsidR="00000000" w:rsidDel="00000000" w:rsidP="00000000" w:rsidRDefault="00000000" w:rsidRPr="00000000" w14:paraId="000008D7">
      <w:pPr>
        <w:shd w:fill="fffffe" w:val="clear"/>
        <w:spacing w:after="0"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8D8">
      <w:pPr>
        <w:shd w:fill="fffffe" w:val="clear"/>
        <w:spacing w:after="0"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8D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8D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DB">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8DD">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8D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8E0">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8E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E3">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4">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8E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8E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8E8">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8E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8EB">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8E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8EE">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8F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8F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8F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8F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8F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8F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8F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8F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8F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8F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8F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8F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8F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8F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F">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90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90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90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90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90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90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90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90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90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0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0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0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2"/>
        <w:rPr>
          <w:sz w:val="34"/>
          <w:szCs w:val="34"/>
        </w:rPr>
      </w:pPr>
      <w:bookmarkStart w:colFirst="0" w:colLast="0" w:name="_6d6wa56v3wx7" w:id="242"/>
      <w:bookmarkEnd w:id="242"/>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10">
      <w:pPr>
        <w:rPr/>
      </w:pPr>
      <w:r w:rsidDel="00000000" w:rsidR="00000000" w:rsidRPr="00000000">
        <w:rPr>
          <w:rtl w:val="0"/>
        </w:rPr>
        <w:t xml:space="preserve">You need to uncheck cache preferences in query settings</w:t>
      </w:r>
    </w:p>
    <w:p w:rsidR="00000000" w:rsidDel="00000000" w:rsidP="00000000" w:rsidRDefault="00000000" w:rsidRPr="00000000" w14:paraId="00000911">
      <w:pPr>
        <w:rPr/>
      </w:pPr>
      <w:r w:rsidDel="00000000" w:rsidR="00000000" w:rsidRPr="00000000">
        <w:rPr/>
        <w:drawing>
          <wp:inline distB="114300" distT="114300" distL="114300" distR="114300">
            <wp:extent cx="6429375" cy="2076450"/>
            <wp:effectExtent b="0" l="0" r="0" t="0"/>
            <wp:docPr id="36" name="image39.png"/>
            <a:graphic>
              <a:graphicData uri="http://schemas.openxmlformats.org/drawingml/2006/picture">
                <pic:pic>
                  <pic:nvPicPr>
                    <pic:cNvPr id="0" name="image39.png"/>
                    <pic:cNvPicPr preferRelativeResize="0"/>
                  </pic:nvPicPr>
                  <pic:blipFill>
                    <a:blip r:embed="rId176"/>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drawing>
          <wp:inline distB="114300" distT="114300" distL="114300" distR="114300">
            <wp:extent cx="1743075" cy="590550"/>
            <wp:effectExtent b="0" l="0" r="0" t="0"/>
            <wp:docPr id="11" name="image8.png"/>
            <a:graphic>
              <a:graphicData uri="http://schemas.openxmlformats.org/drawingml/2006/picture">
                <pic:pic>
                  <pic:nvPicPr>
                    <pic:cNvPr id="0" name="image8.png"/>
                    <pic:cNvPicPr preferRelativeResize="0"/>
                  </pic:nvPicPr>
                  <pic:blipFill>
                    <a:blip r:embed="rId177"/>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pStyle w:val="Heading2"/>
        <w:rPr>
          <w:sz w:val="34"/>
          <w:szCs w:val="34"/>
        </w:rPr>
      </w:pPr>
      <w:bookmarkStart w:colFirst="0" w:colLast="0" w:name="_nzv6djqiqinu" w:id="243"/>
      <w:bookmarkEnd w:id="243"/>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16">
      <w:pPr>
        <w:rPr/>
      </w:pPr>
      <w:r w:rsidDel="00000000" w:rsidR="00000000" w:rsidRPr="00000000">
        <w:rPr>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17">
      <w:pPr>
        <w:rPr/>
      </w:pPr>
      <w:r w:rsidDel="00000000" w:rsidR="00000000" w:rsidRPr="00000000">
        <w:rPr>
          <w:rtl w:val="0"/>
        </w:rPr>
        <w:t xml:space="preserve">Solution: </w:t>
      </w:r>
    </w:p>
    <w:p w:rsidR="00000000" w:rsidDel="00000000" w:rsidP="00000000" w:rsidRDefault="00000000" w:rsidRPr="00000000" w14:paraId="00000918">
      <w:pPr>
        <w:numPr>
          <w:ilvl w:val="0"/>
          <w:numId w:val="37"/>
        </w:numPr>
        <w:ind w:left="720" w:hanging="360"/>
      </w:pPr>
      <w:r w:rsidDel="00000000" w:rsidR="00000000" w:rsidRPr="00000000">
        <w:rPr>
          <w:rtl w:val="0"/>
        </w:rPr>
        <w:t xml:space="preserve">Fix the data type issue in data pipeline </w:t>
      </w:r>
    </w:p>
    <w:p w:rsidR="00000000" w:rsidDel="00000000" w:rsidP="00000000" w:rsidRDefault="00000000" w:rsidRPr="00000000" w14:paraId="00000919">
      <w:pPr>
        <w:numPr>
          <w:ilvl w:val="0"/>
          <w:numId w:val="37"/>
        </w:numPr>
        <w:ind w:left="720" w:hanging="360"/>
      </w:pPr>
      <w:r w:rsidDel="00000000" w:rsidR="00000000" w:rsidRPr="00000000">
        <w:rPr>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Something like:</w:t>
      </w:r>
    </w:p>
    <w:p w:rsidR="00000000" w:rsidDel="00000000" w:rsidP="00000000" w:rsidRDefault="00000000" w:rsidRPr="00000000" w14:paraId="0000091C">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1D">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1E">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1F">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20">
      <w:pPr>
        <w:pStyle w:val="Heading2"/>
        <w:rPr>
          <w:sz w:val="46"/>
          <w:szCs w:val="46"/>
        </w:rPr>
      </w:pPr>
      <w:bookmarkStart w:colFirst="0" w:colLast="0" w:name="_snvbsi2xmanx" w:id="244"/>
      <w:bookmarkEnd w:id="244"/>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rFonts w:ascii="Consolas" w:cs="Consolas" w:eastAsia="Consolas" w:hAnsi="Consolas"/>
          <w:sz w:val="25"/>
          <w:szCs w:val="25"/>
        </w:rPr>
      </w:pPr>
      <w:r w:rsidDel="00000000" w:rsidR="00000000" w:rsidRPr="00000000">
        <w:rPr>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pStyle w:val="Heading2"/>
        <w:rPr/>
      </w:pPr>
      <w:bookmarkStart w:colFirst="0" w:colLast="0" w:name="_zb0oby691vsp" w:id="245"/>
      <w:bookmarkEnd w:id="245"/>
      <w:r w:rsidDel="00000000" w:rsidR="00000000" w:rsidRPr="00000000">
        <w:rPr>
          <w:rtl w:val="0"/>
        </w:rPr>
        <w:t xml:space="preserve">GCP BQ - Does BigQuery support multiple columns partition?</w:t>
      </w:r>
    </w:p>
    <w:p w:rsidR="00000000" w:rsidDel="00000000" w:rsidP="00000000" w:rsidRDefault="00000000" w:rsidRPr="00000000" w14:paraId="00000925">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26">
      <w:pPr>
        <w:rPr/>
      </w:pPr>
      <w:r w:rsidDel="00000000" w:rsidR="00000000" w:rsidRPr="00000000">
        <w:rPr>
          <w:rtl w:val="0"/>
        </w:rPr>
        <w:t xml:space="preserve">[</w:t>
      </w:r>
      <w:hyperlink r:id="rId17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27">
      <w:pPr>
        <w:pStyle w:val="Heading2"/>
        <w:rPr>
          <w:sz w:val="46"/>
          <w:szCs w:val="46"/>
        </w:rPr>
      </w:pPr>
      <w:bookmarkStart w:colFirst="0" w:colLast="0" w:name="_1tp5f6ij4jcg" w:id="246"/>
      <w:bookmarkEnd w:id="246"/>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28">
      <w:pPr>
        <w:rPr>
          <w:b w:val="1"/>
        </w:rPr>
      </w:pPr>
      <w:r w:rsidDel="00000000" w:rsidR="00000000" w:rsidRPr="00000000">
        <w:rPr>
          <w:rtl w:val="0"/>
        </w:rPr>
      </w:r>
    </w:p>
    <w:p w:rsidR="00000000" w:rsidDel="00000000" w:rsidP="00000000" w:rsidRDefault="00000000" w:rsidRPr="00000000" w14:paraId="00000929">
      <w:pPr>
        <w:rPr>
          <w:rFonts w:ascii="Roboto Mono" w:cs="Roboto Mono" w:eastAsia="Roboto Mono" w:hAnsi="Roboto Mono"/>
          <w:shd w:fill="f3f3f3" w:val="clear"/>
        </w:rPr>
      </w:pPr>
      <w:r w:rsidDel="00000000" w:rsidR="00000000" w:rsidRPr="00000000">
        <w:rPr>
          <w:b w:val="1"/>
          <w:rtl w:val="0"/>
        </w:rPr>
        <w:t xml:space="preserve">Error Message: </w:t>
      </w:r>
      <w:r w:rsidDel="00000000" w:rsidR="00000000" w:rsidRPr="00000000">
        <w:rPr>
          <w:rtl w:val="0"/>
        </w:rPr>
      </w:r>
    </w:p>
    <w:p w:rsidR="00000000" w:rsidDel="00000000" w:rsidP="00000000" w:rsidRDefault="00000000" w:rsidRPr="00000000" w14:paraId="0000092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PARTITION BY expression must be DATE(&lt;timestamp_column&gt;),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B">
      <w:pPr>
        <w:rPr>
          <w:b w:val="1"/>
        </w:rPr>
      </w:pPr>
      <w:r w:rsidDel="00000000" w:rsidR="00000000" w:rsidRPr="00000000">
        <w:rPr>
          <w:b w:val="1"/>
          <w:rtl w:val="0"/>
        </w:rPr>
        <w:t xml:space="preserve">Solution: </w:t>
      </w:r>
    </w:p>
    <w:p w:rsidR="00000000" w:rsidDel="00000000" w:rsidP="00000000" w:rsidRDefault="00000000" w:rsidRPr="00000000" w14:paraId="0000092C">
      <w:pPr>
        <w:rPr/>
      </w:pPr>
      <w:r w:rsidDel="00000000" w:rsidR="00000000" w:rsidRPr="00000000">
        <w:rPr>
          <w:rtl w:val="0"/>
        </w:rPr>
        <w:t xml:space="preserve">Convert the column to datetime first.</w:t>
      </w:r>
    </w:p>
    <w:p w:rsidR="00000000" w:rsidDel="00000000" w:rsidP="00000000" w:rsidRDefault="00000000" w:rsidRPr="00000000" w14:paraId="0000092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df["pickup_datetime"] = pd.to_datetime(df["pickup_datetime"])</w:t>
      </w:r>
    </w:p>
    <w:p w:rsidR="00000000" w:rsidDel="00000000" w:rsidP="00000000" w:rsidRDefault="00000000" w:rsidRPr="00000000" w14:paraId="0000092E">
      <w:pPr>
        <w:spacing w:after="0" w:lineRule="auto"/>
        <w:rPr>
          <w:rFonts w:ascii="Consolas" w:cs="Consolas" w:eastAsia="Consolas" w:hAnsi="Consolas"/>
          <w:b w:val="1"/>
          <w:sz w:val="23"/>
          <w:szCs w:val="23"/>
        </w:rPr>
      </w:pPr>
      <w:r w:rsidDel="00000000" w:rsidR="00000000" w:rsidRPr="00000000">
        <w:rPr>
          <w:rFonts w:ascii="Consolas" w:cs="Consolas" w:eastAsia="Consolas" w:hAnsi="Consolas"/>
          <w:rtl w:val="0"/>
        </w:rPr>
        <w:t xml:space="preserve">df["dropOff_datetime"] = pd.to_datetime(df["dropOff_datetime"])</w:t>
      </w:r>
      <w:r w:rsidDel="00000000" w:rsidR="00000000" w:rsidRPr="00000000">
        <w:rPr>
          <w:rtl w:val="0"/>
        </w:rPr>
      </w:r>
    </w:p>
    <w:p w:rsidR="00000000" w:rsidDel="00000000" w:rsidP="00000000" w:rsidRDefault="00000000" w:rsidRPr="00000000" w14:paraId="0000092F">
      <w:pPr>
        <w:pStyle w:val="Heading2"/>
        <w:rPr/>
      </w:pPr>
      <w:bookmarkStart w:colFirst="0" w:colLast="0" w:name="_u243zovb515m" w:id="247"/>
      <w:bookmarkEnd w:id="247"/>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30">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31">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32">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33">
      <w:pPr>
        <w:pStyle w:val="Heading2"/>
        <w:rPr>
          <w:sz w:val="24"/>
          <w:szCs w:val="24"/>
        </w:rPr>
      </w:pPr>
      <w:bookmarkStart w:colFirst="0" w:colLast="0" w:name="_4qx5zizdj8pq" w:id="248"/>
      <w:bookmarkEnd w:id="248"/>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35">
      <w:pPr>
        <w:rPr/>
      </w:pPr>
      <w:r w:rsidDel="00000000" w:rsidR="00000000" w:rsidRPr="00000000">
        <w:rPr>
          <w:rtl w:val="0"/>
        </w:rPr>
        <w:t xml:space="preserve">External tables: They are not stored directly in big query tables but pulled in from a data lake such as Google Cloud Storage or S3.</w:t>
      </w:r>
    </w:p>
    <w:p w:rsidR="00000000" w:rsidDel="00000000" w:rsidP="00000000" w:rsidRDefault="00000000" w:rsidRPr="00000000" w14:paraId="00000936">
      <w:pPr>
        <w:rPr/>
      </w:pPr>
      <w:r w:rsidDel="00000000" w:rsidR="00000000" w:rsidRPr="00000000">
        <w:rPr>
          <w:rtl w:val="0"/>
        </w:rPr>
        <w:t xml:space="preserve">Materialized table: Copy of this external table. Now the data is stored in the bigquery table and consumes the space.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Resources:</w:t>
      </w:r>
    </w:p>
    <w:p w:rsidR="00000000" w:rsidDel="00000000" w:rsidP="00000000" w:rsidRDefault="00000000" w:rsidRPr="00000000" w14:paraId="00000939">
      <w:pPr>
        <w:numPr>
          <w:ilvl w:val="0"/>
          <w:numId w:val="46"/>
        </w:numPr>
        <w:ind w:left="720" w:hanging="360"/>
      </w:pPr>
      <w:hyperlink r:id="rId179">
        <w:r w:rsidDel="00000000" w:rsidR="00000000" w:rsidRPr="00000000">
          <w:rPr>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A">
      <w:pPr>
        <w:numPr>
          <w:ilvl w:val="0"/>
          <w:numId w:val="46"/>
        </w:numPr>
        <w:ind w:left="720" w:hanging="360"/>
      </w:pPr>
      <w:hyperlink r:id="rId180">
        <w:r w:rsidDel="00000000" w:rsidR="00000000" w:rsidRPr="00000000">
          <w:rPr>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pStyle w:val="Heading2"/>
        <w:rPr/>
      </w:pPr>
      <w:bookmarkStart w:colFirst="0" w:colLast="0" w:name="_4n1zg8zcpf8c" w:id="249"/>
      <w:bookmarkEnd w:id="249"/>
      <w:r w:rsidDel="00000000" w:rsidR="00000000" w:rsidRPr="00000000">
        <w:rPr>
          <w:rtl w:val="0"/>
        </w:rPr>
        <w:t xml:space="preserve">Why does my partitioned table in BigQuery show as non-partitioned even though BigQuery says it's partitioned?</w:t>
      </w:r>
    </w:p>
    <w:p w:rsidR="00000000" w:rsidDel="00000000" w:rsidP="00000000" w:rsidRDefault="00000000" w:rsidRPr="00000000" w14:paraId="0000093D">
      <w:pPr>
        <w:rPr/>
      </w:pPr>
      <w:r w:rsidDel="00000000" w:rsidR="00000000" w:rsidRPr="00000000">
        <w:rPr>
          <w:rtl w:val="0"/>
        </w:rPr>
        <w:t xml:space="preserve">If your partitioned table in BigQuery shows as non-partitioned, it may be due to a delay in updating the table's details in the UI. The table is likely partitioned, but it may not show the updated information immediately.</w:t>
      </w:r>
    </w:p>
    <w:p w:rsidR="00000000" w:rsidDel="00000000" w:rsidP="00000000" w:rsidRDefault="00000000" w:rsidRPr="00000000" w14:paraId="0000093E">
      <w:pPr>
        <w:rPr/>
      </w:pPr>
      <w:r w:rsidDel="00000000" w:rsidR="00000000" w:rsidRPr="00000000">
        <w:rPr>
          <w:rtl w:val="0"/>
        </w:rPr>
        <w:t xml:space="preserve">Here’s what you can do:</w:t>
      </w:r>
    </w:p>
    <w:p w:rsidR="00000000" w:rsidDel="00000000" w:rsidP="00000000" w:rsidRDefault="00000000" w:rsidRPr="00000000" w14:paraId="0000093F">
      <w:pPr>
        <w:numPr>
          <w:ilvl w:val="0"/>
          <w:numId w:val="5"/>
        </w:numPr>
        <w:ind w:left="720" w:hanging="360"/>
      </w:pPr>
      <w:r w:rsidDel="00000000" w:rsidR="00000000" w:rsidRPr="00000000">
        <w:rPr>
          <w:rtl w:val="0"/>
        </w:rPr>
        <w:t xml:space="preserve">Refresh your BigQuery UI:</w:t>
        <w:br w:type="textWrapping"/>
        <w:t xml:space="preserve">If you're already inspecting the table in the BigQuery UI, try refreshing the page after a few minutes to ensure the table details are updated correctly.</w:t>
      </w:r>
    </w:p>
    <w:p w:rsidR="00000000" w:rsidDel="00000000" w:rsidP="00000000" w:rsidRDefault="00000000" w:rsidRPr="00000000" w14:paraId="00000940">
      <w:pPr>
        <w:numPr>
          <w:ilvl w:val="0"/>
          <w:numId w:val="5"/>
        </w:numPr>
        <w:ind w:left="720" w:hanging="360"/>
      </w:pPr>
      <w:r w:rsidDel="00000000" w:rsidR="00000000" w:rsidRPr="00000000">
        <w:rPr>
          <w:rtl w:val="0"/>
        </w:rPr>
        <w:t xml:space="preserve">Open a new tab:</w:t>
        <w:br w:type="textWrapping"/>
        <w:t xml:space="preserve">Alternatively, try opening a new tab in BigQuery and inspect the table details again. This can sometimes help to load the most up-to-date information.</w:t>
      </w:r>
    </w:p>
    <w:p w:rsidR="00000000" w:rsidDel="00000000" w:rsidP="00000000" w:rsidRDefault="00000000" w:rsidRPr="00000000" w14:paraId="00000941">
      <w:pPr>
        <w:numPr>
          <w:ilvl w:val="0"/>
          <w:numId w:val="5"/>
        </w:numPr>
        <w:ind w:left="720" w:hanging="360"/>
      </w:pPr>
      <w:r w:rsidDel="00000000" w:rsidR="00000000" w:rsidRPr="00000000">
        <w:rPr>
          <w:rtl w:val="0"/>
        </w:rPr>
        <w:t xml:space="preserve">Be patient:</w:t>
        <w:br w:type="textWrapping"/>
        <w:t xml:space="preserve">In some cases, there might be a slight delay in reflecting changes, but the table is very likely partitioned.</w:t>
      </w:r>
    </w:p>
    <w:p w:rsidR="00000000" w:rsidDel="00000000" w:rsidP="00000000" w:rsidRDefault="00000000" w:rsidRPr="00000000" w14:paraId="00000942">
      <w:pPr>
        <w:pStyle w:val="Heading2"/>
        <w:rPr/>
      </w:pPr>
      <w:bookmarkStart w:colFirst="0" w:colLast="0" w:name="_h70kp617wq9e" w:id="250"/>
      <w:bookmarkEnd w:id="250"/>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43">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44">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45">
      <w:pPr>
        <w:shd w:fill="ffffff" w:val="clear"/>
        <w:rPr>
          <w:sz w:val="25"/>
          <w:szCs w:val="25"/>
        </w:rPr>
      </w:pPr>
      <w:r w:rsidDel="00000000" w:rsidR="00000000" w:rsidRPr="00000000">
        <w:rPr>
          <w:rtl w:val="0"/>
        </w:rPr>
      </w:r>
    </w:p>
    <w:p w:rsidR="00000000" w:rsidDel="00000000" w:rsidP="00000000" w:rsidRDefault="00000000" w:rsidRPr="00000000" w14:paraId="00000946">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47">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48">
      <w:pPr>
        <w:shd w:fill="ffffff" w:val="clear"/>
        <w:rPr>
          <w:sz w:val="25"/>
          <w:szCs w:val="25"/>
        </w:rPr>
      </w:pPr>
      <w:r w:rsidDel="00000000" w:rsidR="00000000" w:rsidRPr="00000000">
        <w:rPr>
          <w:rtl w:val="0"/>
        </w:rPr>
      </w:r>
    </w:p>
    <w:p w:rsidR="00000000" w:rsidDel="00000000" w:rsidP="00000000" w:rsidRDefault="00000000" w:rsidRPr="00000000" w14:paraId="00000949">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A">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4B">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4C">
      <w:pPr>
        <w:pStyle w:val="Heading2"/>
        <w:spacing w:after="200" w:lineRule="auto"/>
        <w:rPr/>
      </w:pPr>
      <w:bookmarkStart w:colFirst="0" w:colLast="0" w:name="_vv9b9bn92d0n" w:id="251"/>
      <w:bookmarkEnd w:id="251"/>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4D">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4E">
      <w:pPr>
        <w:rPr/>
      </w:pPr>
      <w:r w:rsidDel="00000000" w:rsidR="00000000" w:rsidRPr="00000000">
        <w:rPr>
          <w:rtl w:val="0"/>
        </w:rPr>
        <w:t xml:space="preserve">{{ config(</w:t>
      </w:r>
    </w:p>
    <w:p w:rsidR="00000000" w:rsidDel="00000000" w:rsidP="00000000" w:rsidRDefault="00000000" w:rsidRPr="00000000" w14:paraId="0000094F">
      <w:pPr>
        <w:rPr/>
      </w:pPr>
      <w:r w:rsidDel="00000000" w:rsidR="00000000" w:rsidRPr="00000000">
        <w:rPr>
          <w:rtl w:val="0"/>
        </w:rPr>
        <w:t xml:space="preserve">    materialized='table',</w:t>
      </w:r>
    </w:p>
    <w:p w:rsidR="00000000" w:rsidDel="00000000" w:rsidP="00000000" w:rsidRDefault="00000000" w:rsidRPr="00000000" w14:paraId="00000950">
      <w:pPr>
        <w:rPr/>
      </w:pPr>
      <w:r w:rsidDel="00000000" w:rsidR="00000000" w:rsidRPr="00000000">
        <w:rPr>
          <w:rtl w:val="0"/>
        </w:rPr>
        <w:t xml:space="preserve">    location='US'</w:t>
      </w:r>
    </w:p>
    <w:p w:rsidR="00000000" w:rsidDel="00000000" w:rsidP="00000000" w:rsidRDefault="00000000" w:rsidRPr="00000000" w14:paraId="00000951">
      <w:pPr>
        <w:rPr/>
      </w:pPr>
      <w:r w:rsidDel="00000000" w:rsidR="00000000" w:rsidRPr="00000000">
        <w:rPr>
          <w:rtl w:val="0"/>
        </w:rPr>
        <w:t xml:space="preserve">) }}</w:t>
      </w:r>
    </w:p>
    <w:p w:rsidR="00000000" w:rsidDel="00000000" w:rsidP="00000000" w:rsidRDefault="00000000" w:rsidRPr="00000000" w14:paraId="00000952">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53">
      <w:pPr>
        <w:pStyle w:val="Heading2"/>
        <w:spacing w:after="200" w:lineRule="auto"/>
        <w:rPr/>
      </w:pPr>
      <w:bookmarkStart w:colFirst="0" w:colLast="0" w:name="_qo2u2npn1tj" w:id="252"/>
      <w:bookmarkEnd w:id="252"/>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54">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55">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56">
      <w:pPr>
        <w:rPr/>
      </w:pPr>
      <w:r w:rsidDel="00000000" w:rsidR="00000000" w:rsidRPr="00000000">
        <w:rPr>
          <w:rtl w:val="0"/>
        </w:rPr>
        <w:t xml:space="preserve">use</w:t>
      </w:r>
    </w:p>
    <w:p w:rsidR="00000000" w:rsidDel="00000000" w:rsidP="00000000" w:rsidRDefault="00000000" w:rsidRPr="00000000" w14:paraId="00000957">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58">
      <w:pPr>
        <w:rPr/>
      </w:pPr>
      <w:r w:rsidDel="00000000" w:rsidR="00000000" w:rsidRPr="00000000">
        <w:rPr>
          <w:rtl w:val="0"/>
        </w:rPr>
        <w:t xml:space="preserve">Then</w:t>
      </w:r>
    </w:p>
    <w:p w:rsidR="00000000" w:rsidDel="00000000" w:rsidP="00000000" w:rsidRDefault="00000000" w:rsidRPr="00000000" w14:paraId="00000959">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A">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Or new since Oct 2024:</w:t>
      </w:r>
    </w:p>
    <w:p w:rsidR="00000000" w:rsidDel="00000000" w:rsidP="00000000" w:rsidRDefault="00000000" w:rsidRPr="00000000" w14:paraId="0000095D">
      <w:pPr>
        <w:rPr/>
      </w:pPr>
      <w:r w:rsidDel="00000000" w:rsidR="00000000" w:rsidRPr="00000000">
        <w:rPr>
          <w:rtl w:val="0"/>
        </w:rPr>
        <w:t xml:space="preserve">Beta release of Docker VMM - the more performant alternative to Apple Virtualization Framework on macOS (requires Apple Silicon and macOS 12.5 or later). </w:t>
      </w:r>
      <w:hyperlink r:id="rId181">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95E">
      <w:pPr>
        <w:rPr>
          <w:color w:val="1155cc"/>
          <w:u w:val="single"/>
        </w:rPr>
      </w:pPr>
      <w:r w:rsidDel="00000000" w:rsidR="00000000" w:rsidRPr="00000000">
        <w:rPr>
          <w:color w:val="1155cc"/>
          <w:u w:val="single"/>
        </w:rPr>
        <w:drawing>
          <wp:inline distB="114300" distT="114300" distL="114300" distR="114300">
            <wp:extent cx="11591925" cy="4981575"/>
            <wp:effectExtent b="0" l="0" r="0" t="0"/>
            <wp:docPr id="42" name="image33.png"/>
            <a:graphic>
              <a:graphicData uri="http://schemas.openxmlformats.org/drawingml/2006/picture">
                <pic:pic>
                  <pic:nvPicPr>
                    <pic:cNvPr id="0" name="image33.png"/>
                    <pic:cNvPicPr preferRelativeResize="0"/>
                  </pic:nvPicPr>
                  <pic:blipFill>
                    <a:blip r:embed="rId182"/>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pStyle w:val="Heading2"/>
        <w:spacing w:after="200" w:lineRule="auto"/>
        <w:rPr>
          <w:sz w:val="34"/>
          <w:szCs w:val="34"/>
        </w:rPr>
      </w:pPr>
      <w:bookmarkStart w:colFirst="0" w:colLast="0" w:name="_wgpz2uqcigcm" w:id="253"/>
      <w:bookmarkEnd w:id="253"/>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60">
      <w:pPr>
        <w:numPr>
          <w:ilvl w:val="0"/>
          <w:numId w:val="59"/>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61">
      <w:pPr>
        <w:numPr>
          <w:ilvl w:val="0"/>
          <w:numId w:val="59"/>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62">
      <w:pPr>
        <w:numPr>
          <w:ilvl w:val="0"/>
          <w:numId w:val="59"/>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63">
      <w:pPr>
        <w:numPr>
          <w:ilvl w:val="0"/>
          <w:numId w:val="59"/>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pStyle w:val="Heading2"/>
        <w:rPr/>
      </w:pPr>
      <w:bookmarkStart w:colFirst="0" w:colLast="0" w:name="_8de8gyce5699" w:id="254"/>
      <w:bookmarkEnd w:id="254"/>
      <w:r w:rsidDel="00000000" w:rsidR="00000000" w:rsidRPr="00000000">
        <w:rPr>
          <w:rtl w:val="0"/>
        </w:rPr>
        <w:t xml:space="preserve">GCP BQ - External and regular table</w:t>
      </w:r>
    </w:p>
    <w:p w:rsidR="00000000" w:rsidDel="00000000" w:rsidP="00000000" w:rsidRDefault="00000000" w:rsidRPr="00000000" w14:paraId="00000966">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67">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68">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69">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6A">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B">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C">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6D">
      <w:pPr>
        <w:rPr>
          <w:sz w:val="23"/>
          <w:szCs w:val="23"/>
        </w:rPr>
      </w:pPr>
      <w:r w:rsidDel="00000000" w:rsidR="00000000" w:rsidRPr="00000000">
        <w:rPr>
          <w:sz w:val="23"/>
          <w:szCs w:val="23"/>
          <w:rtl w:val="0"/>
        </w:rPr>
        <w:t xml:space="preserve">);</w:t>
      </w:r>
    </w:p>
    <w:p w:rsidR="00000000" w:rsidDel="00000000" w:rsidP="00000000" w:rsidRDefault="00000000" w:rsidRPr="00000000" w14:paraId="0000096E">
      <w:pPr>
        <w:rPr>
          <w:sz w:val="23"/>
          <w:szCs w:val="23"/>
        </w:rPr>
      </w:pPr>
      <w:r w:rsidDel="00000000" w:rsidR="00000000" w:rsidRPr="00000000">
        <w:rPr>
          <w:rtl w:val="0"/>
        </w:rPr>
      </w:r>
    </w:p>
    <w:p w:rsidR="00000000" w:rsidDel="00000000" w:rsidP="00000000" w:rsidRDefault="00000000" w:rsidRPr="00000000" w14:paraId="0000096F">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70">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71">
      <w:pPr>
        <w:rPr>
          <w:sz w:val="23"/>
          <w:szCs w:val="23"/>
        </w:rPr>
      </w:pPr>
      <w:r w:rsidDel="00000000" w:rsidR="00000000" w:rsidRPr="00000000">
        <w:rPr>
          <w:sz w:val="23"/>
          <w:szCs w:val="23"/>
          <w:rtl w:val="0"/>
        </w:rPr>
        <w:t xml:space="preserve">AS</w:t>
      </w:r>
    </w:p>
    <w:p w:rsidR="00000000" w:rsidDel="00000000" w:rsidP="00000000" w:rsidRDefault="00000000" w:rsidRPr="00000000" w14:paraId="00000972">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73">
      <w:pPr>
        <w:rPr>
          <w:sz w:val="23"/>
          <w:szCs w:val="23"/>
        </w:rPr>
      </w:pPr>
      <w:r w:rsidDel="00000000" w:rsidR="00000000" w:rsidRPr="00000000">
        <w:rPr>
          <w:rtl w:val="0"/>
        </w:rPr>
      </w:r>
    </w:p>
    <w:p w:rsidR="00000000" w:rsidDel="00000000" w:rsidP="00000000" w:rsidRDefault="00000000" w:rsidRPr="00000000" w14:paraId="00000974">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75">
      <w:pPr>
        <w:rPr>
          <w:sz w:val="23"/>
          <w:szCs w:val="23"/>
        </w:rPr>
      </w:pPr>
      <w:r w:rsidDel="00000000" w:rsidR="00000000" w:rsidRPr="00000000">
        <w:rPr>
          <w:rtl w:val="0"/>
        </w:rPr>
      </w:r>
    </w:p>
    <w:p w:rsidR="00000000" w:rsidDel="00000000" w:rsidP="00000000" w:rsidRDefault="00000000" w:rsidRPr="00000000" w14:paraId="00000976">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77">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78">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79">
      <w:pPr>
        <w:rPr>
          <w:sz w:val="23"/>
          <w:szCs w:val="23"/>
        </w:rPr>
      </w:pPr>
      <w:r w:rsidDel="00000000" w:rsidR="00000000" w:rsidRPr="00000000">
        <w:rPr>
          <w:sz w:val="23"/>
          <w:szCs w:val="23"/>
          <w:rtl w:val="0"/>
        </w:rPr>
        <w:t xml:space="preserve">) AS</w:t>
      </w:r>
    </w:p>
    <w:p w:rsidR="00000000" w:rsidDel="00000000" w:rsidP="00000000" w:rsidRDefault="00000000" w:rsidRPr="00000000" w14:paraId="0000097A">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7B">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7C">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7D">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7E">
      <w:pPr>
        <w:rPr>
          <w:sz w:val="23"/>
          <w:szCs w:val="23"/>
        </w:rPr>
      </w:pPr>
      <w:r w:rsidDel="00000000" w:rsidR="00000000" w:rsidRPr="00000000">
        <w:rPr>
          <w:sz w:val="23"/>
          <w:szCs w:val="23"/>
          <w:rtl w:val="0"/>
        </w:rPr>
        <w:t xml:space="preserve">);</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pStyle w:val="Heading2"/>
        <w:spacing w:after="200" w:lineRule="auto"/>
        <w:rPr>
          <w:sz w:val="34"/>
          <w:szCs w:val="34"/>
        </w:rPr>
      </w:pPr>
      <w:bookmarkStart w:colFirst="0" w:colLast="0" w:name="_u1fhiqvygt8j" w:id="255"/>
      <w:bookmarkEnd w:id="255"/>
      <w:r w:rsidDel="00000000" w:rsidR="00000000" w:rsidRPr="00000000">
        <w:rPr>
          <w:sz w:val="34"/>
          <w:szCs w:val="34"/>
          <w:rtl w:val="0"/>
        </w:rPr>
        <w:t xml:space="preserve">Can BigQuery work with parquet files directly?</w:t>
      </w:r>
    </w:p>
    <w:p w:rsidR="00000000" w:rsidDel="00000000" w:rsidP="00000000" w:rsidRDefault="00000000" w:rsidRPr="00000000" w14:paraId="00000981">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pStyle w:val="Heading2"/>
        <w:rPr>
          <w:sz w:val="24"/>
          <w:szCs w:val="24"/>
        </w:rPr>
      </w:pPr>
      <w:bookmarkStart w:colFirst="0" w:colLast="0" w:name="_plc58xmyzw29" w:id="256"/>
      <w:bookmarkEnd w:id="256"/>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85">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pStyle w:val="Heading2"/>
        <w:rPr>
          <w:sz w:val="34"/>
          <w:szCs w:val="34"/>
        </w:rPr>
      </w:pPr>
      <w:bookmarkStart w:colFirst="0" w:colLast="0" w:name="_dcwyrnjfh7o3" w:id="257"/>
      <w:bookmarkEnd w:id="257"/>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988">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989">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98A">
      <w:pPr>
        <w:rPr/>
      </w:pPr>
      <w:r w:rsidDel="00000000" w:rsidR="00000000" w:rsidRPr="00000000">
        <w:rPr>
          <w:rtl w:val="0"/>
        </w:rPr>
        <w:t xml:space="preserve">Cause:</w:t>
      </w:r>
    </w:p>
    <w:p w:rsidR="00000000" w:rsidDel="00000000" w:rsidP="00000000" w:rsidRDefault="00000000" w:rsidRPr="00000000" w14:paraId="0000098B">
      <w:pPr>
        <w:numPr>
          <w:ilvl w:val="0"/>
          <w:numId w:val="97"/>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98C">
      <w:pPr>
        <w:numPr>
          <w:ilvl w:val="0"/>
          <w:numId w:val="97"/>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8D">
      <w:pPr>
        <w:numPr>
          <w:ilvl w:val="0"/>
          <w:numId w:val="97"/>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98E">
      <w:pPr>
        <w:rPr/>
      </w:pPr>
      <w:r w:rsidDel="00000000" w:rsidR="00000000" w:rsidRPr="00000000">
        <w:rPr>
          <w:rtl w:val="0"/>
        </w:rPr>
        <w:t xml:space="preserve">Fix:</w:t>
      </w:r>
    </w:p>
    <w:p w:rsidR="00000000" w:rsidDel="00000000" w:rsidP="00000000" w:rsidRDefault="00000000" w:rsidRPr="00000000" w14:paraId="0000098F">
      <w:pPr>
        <w:numPr>
          <w:ilvl w:val="0"/>
          <w:numId w:val="12"/>
        </w:numPr>
        <w:spacing w:after="0"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990">
      <w:pPr>
        <w:spacing w:after="0" w:line="240" w:lineRule="auto"/>
        <w:rPr/>
      </w:pPr>
      <w:r w:rsidDel="00000000" w:rsidR="00000000" w:rsidRPr="00000000">
        <w:rPr>
          <w:rtl w:val="0"/>
        </w:rPr>
      </w:r>
    </w:p>
    <w:p w:rsidR="00000000" w:rsidDel="00000000" w:rsidP="00000000" w:rsidRDefault="00000000" w:rsidRPr="00000000" w14:paraId="00000991">
      <w:pPr>
        <w:numPr>
          <w:ilvl w:val="0"/>
          <w:numId w:val="12"/>
        </w:numPr>
        <w:spacing w:after="0"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92">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993">
      <w:pPr>
        <w:spacing w:after="0"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994">
      <w:pPr>
        <w:spacing w:after="0" w:line="240" w:lineRule="auto"/>
        <w:rPr/>
      </w:pPr>
      <w:r w:rsidDel="00000000" w:rsidR="00000000" w:rsidRPr="00000000">
        <w:rPr>
          <w:rtl w:val="0"/>
        </w:rPr>
      </w:r>
    </w:p>
    <w:p w:rsidR="00000000" w:rsidDel="00000000" w:rsidP="00000000" w:rsidRDefault="00000000" w:rsidRPr="00000000" w14:paraId="00000995">
      <w:pPr>
        <w:numPr>
          <w:ilvl w:val="0"/>
          <w:numId w:val="12"/>
        </w:numPr>
        <w:spacing w:after="0"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996">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997">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998">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999">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pStyle w:val="Heading2"/>
        <w:rPr/>
      </w:pPr>
      <w:bookmarkStart w:colFirst="0" w:colLast="0" w:name="_kxcfjcnb3duf" w:id="258"/>
      <w:bookmarkEnd w:id="258"/>
      <w:r w:rsidDel="00000000" w:rsidR="00000000" w:rsidRPr="00000000">
        <w:rPr>
          <w:rtl w:val="0"/>
        </w:rPr>
        <w:t xml:space="preserve">Homework - Uploading files to GCS via GUI</w:t>
      </w:r>
    </w:p>
    <w:p w:rsidR="00000000" w:rsidDel="00000000" w:rsidP="00000000" w:rsidRDefault="00000000" w:rsidRPr="00000000" w14:paraId="0000099C">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9D">
      <w:pPr>
        <w:pStyle w:val="Heading2"/>
        <w:spacing w:after="200" w:lineRule="auto"/>
        <w:rPr/>
      </w:pPr>
      <w:bookmarkStart w:colFirst="0" w:colLast="0" w:name="_zat4web0uy6m" w:id="259"/>
      <w:bookmarkEnd w:id="259"/>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99E">
      <w:pPr>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2"/>
        <w:rPr/>
      </w:pPr>
      <w:bookmarkStart w:colFirst="0" w:colLast="0" w:name="_61bq3bjb6i5a" w:id="260"/>
      <w:bookmarkEnd w:id="260"/>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9A1">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2"/>
        <w:rPr/>
      </w:pPr>
      <w:bookmarkStart w:colFirst="0" w:colLast="0" w:name="_60uzk23v03qk" w:id="261"/>
      <w:bookmarkEnd w:id="261"/>
      <w:r w:rsidDel="00000000" w:rsidR="00000000" w:rsidRPr="00000000">
        <w:rPr>
          <w:rtl w:val="0"/>
        </w:rPr>
        <w:t xml:space="preserve">Python - invalid start byte Error Message</w:t>
      </w:r>
    </w:p>
    <w:p w:rsidR="00000000" w:rsidDel="00000000" w:rsidP="00000000" w:rsidRDefault="00000000" w:rsidRPr="00000000" w14:paraId="000009A4">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Solution:</w:t>
      </w:r>
    </w:p>
    <w:p w:rsidR="00000000" w:rsidDel="00000000" w:rsidP="00000000" w:rsidRDefault="00000000" w:rsidRPr="00000000" w14:paraId="000009A6">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9A7">
      <w:pPr>
        <w:rPr>
          <w:rFonts w:ascii="Consolas" w:cs="Consolas" w:eastAsia="Consolas" w:hAnsi="Consolas"/>
        </w:rPr>
      </w:pPr>
      <w:r w:rsidDel="00000000" w:rsidR="00000000" w:rsidRPr="00000000">
        <w:rPr>
          <w:rFonts w:ascii="Consolas" w:cs="Consolas" w:eastAsia="Consolas" w:hAnsi="Consolas"/>
          <w:rtl w:val="0"/>
        </w:rPr>
        <w:t xml:space="preserve">pd.read_csv(dataset_url, low_memory=False, encoding='latin1') </w:t>
      </w:r>
    </w:p>
    <w:p w:rsidR="00000000" w:rsidDel="00000000" w:rsidP="00000000" w:rsidRDefault="00000000" w:rsidRPr="00000000" w14:paraId="000009A8">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9A9">
      <w:pPr>
        <w:rPr>
          <w:rFonts w:ascii="Consolas" w:cs="Consolas" w:eastAsia="Consolas" w:hAnsi="Consolas"/>
        </w:rPr>
      </w:pPr>
      <w:r w:rsidDel="00000000" w:rsidR="00000000" w:rsidRPr="00000000">
        <w:rPr>
          <w:rFonts w:ascii="Consolas" w:cs="Consolas" w:eastAsia="Consolas" w:hAnsi="Consolas"/>
          <w:rtl w:val="0"/>
        </w:rPr>
        <w:t xml:space="preserve">df.to_csv(path_on_gsc, compression="gzip", encoding='utf-8')</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9AC">
      <w:pPr>
        <w:pStyle w:val="Heading2"/>
        <w:rPr/>
      </w:pPr>
      <w:bookmarkStart w:colFirst="0" w:colLast="0" w:name="_4qr8wu9z35s1" w:id="262"/>
      <w:bookmarkEnd w:id="262"/>
      <w:r w:rsidDel="00000000" w:rsidR="00000000" w:rsidRPr="00000000">
        <w:rPr>
          <w:rtl w:val="0"/>
        </w:rPr>
        <w:t xml:space="preserve">Python - Generators in python</w:t>
      </w:r>
    </w:p>
    <w:p w:rsidR="00000000" w:rsidDel="00000000" w:rsidP="00000000" w:rsidRDefault="00000000" w:rsidRPr="00000000" w14:paraId="000009AD">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9AE">
      <w:pPr>
        <w:rPr/>
      </w:pPr>
      <w:r w:rsidDel="00000000" w:rsidR="00000000" w:rsidRPr="00000000">
        <w:rP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p>
    <w:p w:rsidR="00000000" w:rsidDel="00000000" w:rsidP="00000000" w:rsidRDefault="00000000" w:rsidRPr="00000000" w14:paraId="000009AF">
      <w:pPr>
        <w:pStyle w:val="Heading2"/>
        <w:rPr/>
      </w:pPr>
      <w:bookmarkStart w:colFirst="0" w:colLast="0" w:name="_rts1uxtz9ze4" w:id="263"/>
      <w:bookmarkEnd w:id="263"/>
      <w:r w:rsidDel="00000000" w:rsidR="00000000" w:rsidRPr="00000000">
        <w:rPr>
          <w:rtl w:val="0"/>
        </w:rPr>
        <w:t xml:space="preserve">Python - Easiest way to read multiple files at the same time?</w:t>
      </w:r>
    </w:p>
    <w:p w:rsidR="00000000" w:rsidDel="00000000" w:rsidP="00000000" w:rsidRDefault="00000000" w:rsidRPr="00000000" w14:paraId="000009B0">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9B1">
      <w:pPr>
        <w:pStyle w:val="Heading2"/>
        <w:rPr>
          <w:sz w:val="34"/>
          <w:szCs w:val="34"/>
        </w:rPr>
      </w:pPr>
      <w:bookmarkStart w:colFirst="0" w:colLast="0" w:name="_j88ns9rmuqgd" w:id="264"/>
      <w:bookmarkEnd w:id="264"/>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9B2">
      <w:pPr>
        <w:rPr>
          <w:b w:val="1"/>
        </w:rPr>
      </w:pPr>
      <w:r w:rsidDel="00000000" w:rsidR="00000000" w:rsidRPr="00000000">
        <w:rPr>
          <w:b w:val="1"/>
          <w:rtl w:val="0"/>
        </w:rPr>
        <w:t xml:space="preserve">Incorrect:</w:t>
      </w:r>
    </w:p>
    <w:p w:rsidR="00000000" w:rsidDel="00000000" w:rsidP="00000000" w:rsidRDefault="00000000" w:rsidRPr="00000000" w14:paraId="000009B3">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9B4">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B5">
      <w:pPr>
        <w:rPr>
          <w:b w:val="1"/>
        </w:rPr>
      </w:pPr>
      <w:r w:rsidDel="00000000" w:rsidR="00000000" w:rsidRPr="00000000">
        <w:rPr>
          <w:b w:val="1"/>
          <w:rtl w:val="0"/>
        </w:rPr>
        <w:t xml:space="preserve">Correct:</w:t>
      </w:r>
    </w:p>
    <w:p w:rsidR="00000000" w:rsidDel="00000000" w:rsidP="00000000" w:rsidRDefault="00000000" w:rsidRPr="00000000" w14:paraId="000009B6">
      <w:pPr>
        <w:spacing w:line="240" w:lineRule="auto"/>
        <w:rPr>
          <w:rFonts w:ascii="Courier New" w:cs="Courier New" w:eastAsia="Courier New" w:hAnsi="Courier New"/>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r w:rsidDel="00000000" w:rsidR="00000000" w:rsidRPr="00000000">
        <w:rPr>
          <w:rtl w:val="0"/>
        </w:rPr>
      </w:r>
    </w:p>
    <w:p w:rsidR="00000000" w:rsidDel="00000000" w:rsidP="00000000" w:rsidRDefault="00000000" w:rsidRPr="00000000" w14:paraId="000009B7">
      <w:pPr>
        <w:pStyle w:val="Heading2"/>
        <w:spacing w:line="240" w:lineRule="auto"/>
        <w:rPr>
          <w:rFonts w:ascii="Courier New" w:cs="Courier New" w:eastAsia="Courier New" w:hAnsi="Courier New"/>
          <w:b w:val="1"/>
          <w:sz w:val="34"/>
          <w:szCs w:val="34"/>
        </w:rPr>
      </w:pPr>
      <w:bookmarkStart w:colFirst="0" w:colLast="0" w:name="_1h3h0x2qbxh3" w:id="265"/>
      <w:bookmarkEnd w:id="265"/>
      <w:r w:rsidDel="00000000" w:rsidR="00000000" w:rsidRPr="00000000">
        <w:rPr>
          <w:rtl w:val="0"/>
        </w:rPr>
        <w:t xml:space="preserve">Warning when run load_yellow_data python script </w:t>
      </w:r>
      <w:r w:rsidDel="00000000" w:rsidR="00000000" w:rsidRPr="00000000">
        <w:rPr>
          <w:rtl w:val="0"/>
        </w:rPr>
      </w:r>
    </w:p>
    <w:p w:rsidR="00000000" w:rsidDel="00000000" w:rsidP="00000000" w:rsidRDefault="00000000" w:rsidRPr="00000000" w14:paraId="000009B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9">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9BA">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9BB">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9B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Im facing two separate issues in my script:</w:t>
      </w:r>
    </w:p>
    <w:p w:rsidR="00000000" w:rsidDel="00000000" w:rsidP="00000000" w:rsidRDefault="00000000" w:rsidRPr="00000000" w14:paraId="000009BE">
      <w:pPr>
        <w:numPr>
          <w:ilvl w:val="0"/>
          <w:numId w:val="36"/>
        </w:numPr>
        <w:ind w:left="720" w:hanging="360"/>
      </w:pPr>
      <w:r w:rsidDel="00000000" w:rsidR="00000000" w:rsidRPr="00000000">
        <w:rPr>
          <w:rtl w:val="0"/>
        </w:rPr>
        <w:t xml:space="preserve">google-crc32c Warning: The Google Cloud Storage library is using a slow Python implementation instead of the optimized C version.</w:t>
      </w:r>
    </w:p>
    <w:p w:rsidR="00000000" w:rsidDel="00000000" w:rsidP="00000000" w:rsidRDefault="00000000" w:rsidRPr="00000000" w14:paraId="000009BF">
      <w:pPr>
        <w:numPr>
          <w:ilvl w:val="0"/>
          <w:numId w:val="36"/>
        </w:numPr>
        <w:ind w:left="720" w:hanging="360"/>
      </w:pPr>
      <w:r w:rsidDel="00000000" w:rsidR="00000000" w:rsidRPr="00000000">
        <w:rPr>
          <w:rtl w:val="0"/>
        </w:rPr>
        <w:t xml:space="preserve">Upload Timeout Error: Your file uploads are timing out after 120 seconds.</w:t>
      </w:r>
    </w:p>
    <w:p w:rsidR="00000000" w:rsidDel="00000000" w:rsidP="00000000" w:rsidRDefault="00000000" w:rsidRPr="00000000" w14:paraId="000009C0">
      <w:pPr>
        <w:rPr/>
      </w:pPr>
      <w:r w:rsidDel="00000000" w:rsidR="00000000" w:rsidRPr="00000000">
        <w:rPr>
          <w:rFonts w:ascii="Arial Unicode MS" w:cs="Arial Unicode MS" w:eastAsia="Arial Unicode MS" w:hAnsi="Arial Unicode MS"/>
          <w:rtl w:val="0"/>
        </w:rPr>
        <w:t xml:space="preserve">✅ Solution: Install the C-optimized google-crc32c</w:t>
      </w:r>
    </w:p>
    <w:p w:rsidR="00000000" w:rsidDel="00000000" w:rsidP="00000000" w:rsidRDefault="00000000" w:rsidRPr="00000000" w14:paraId="000009C1">
      <w:pPr>
        <w:rPr/>
      </w:pPr>
      <w:r w:rsidDel="00000000" w:rsidR="00000000" w:rsidRPr="00000000">
        <w:rPr>
          <w:rtl w:val="0"/>
        </w:rPr>
        <w:t xml:space="preserve">pip install --upgrade google-crc32c</w:t>
      </w:r>
    </w:p>
    <w:p w:rsidR="00000000" w:rsidDel="00000000" w:rsidP="00000000" w:rsidRDefault="00000000" w:rsidRPr="00000000" w14:paraId="000009C2">
      <w:pPr>
        <w:rPr/>
      </w:pPr>
      <w:r w:rsidDel="00000000" w:rsidR="00000000" w:rsidRPr="00000000">
        <w:rPr>
          <w:rtl w:val="0"/>
        </w:rPr>
        <w:t xml:space="preserve">2. Fix Google Cloud Storage Upload Timeout</w:t>
      </w:r>
    </w:p>
    <w:p w:rsidR="00000000" w:rsidDel="00000000" w:rsidP="00000000" w:rsidRDefault="00000000" w:rsidRPr="00000000" w14:paraId="000009C3">
      <w:pPr>
        <w:rPr/>
      </w:pPr>
      <w:r w:rsidDel="00000000" w:rsidR="00000000" w:rsidRPr="00000000">
        <w:rPr>
          <w:rFonts w:ascii="Arial Unicode MS" w:cs="Arial Unicode MS" w:eastAsia="Arial Unicode MS" w:hAnsi="Arial Unicode MS"/>
          <w:rtl w:val="0"/>
        </w:rPr>
        <w:t xml:space="preserve">✅ Solution 1: Increase Timeout</w:t>
      </w:r>
    </w:p>
    <w:p w:rsidR="00000000" w:rsidDel="00000000" w:rsidP="00000000" w:rsidRDefault="00000000" w:rsidRPr="00000000" w14:paraId="000009C4">
      <w:pPr>
        <w:rPr>
          <w:rFonts w:ascii="Roboto Mono" w:cs="Roboto Mono" w:eastAsia="Roboto Mono" w:hAnsi="Roboto Mono"/>
          <w:b w:val="1"/>
          <w:color w:val="188038"/>
        </w:rPr>
      </w:pPr>
      <w:r w:rsidDel="00000000" w:rsidR="00000000" w:rsidRPr="00000000">
        <w:rPr>
          <w:rtl w:val="0"/>
        </w:rPr>
        <w:t xml:space="preserve">blob.upload_from_filename(file_path, timeout=300) # Set timeout to 5 minutes</w:t>
      </w:r>
      <w:r w:rsidDel="00000000" w:rsidR="00000000" w:rsidRPr="00000000">
        <w:rPr>
          <w:rtl w:val="0"/>
        </w:rPr>
      </w:r>
    </w:p>
    <w:p w:rsidR="00000000" w:rsidDel="00000000" w:rsidP="00000000" w:rsidRDefault="00000000" w:rsidRPr="00000000" w14:paraId="000009C5">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pStyle w:val="Heading1"/>
        <w:rPr/>
      </w:pPr>
      <w:bookmarkStart w:colFirst="0" w:colLast="0" w:name="_pe31sh1zb06g" w:id="266"/>
      <w:bookmarkEnd w:id="266"/>
      <w:r w:rsidDel="00000000" w:rsidR="00000000" w:rsidRPr="00000000">
        <w:rPr>
          <w:rtl w:val="0"/>
        </w:rPr>
        <w:t xml:space="preserve">Module 4: analytics engineering with dbt</w:t>
      </w:r>
    </w:p>
    <w:p w:rsidR="00000000" w:rsidDel="00000000" w:rsidP="00000000" w:rsidRDefault="00000000" w:rsidRPr="00000000" w14:paraId="000009C8">
      <w:pPr>
        <w:pStyle w:val="Heading2"/>
        <w:rPr/>
      </w:pPr>
      <w:bookmarkStart w:colFirst="0" w:colLast="0" w:name="_w2knrrd8st4k" w:id="267"/>
      <w:bookmarkEnd w:id="267"/>
      <w:r w:rsidDel="00000000" w:rsidR="00000000" w:rsidRPr="00000000">
        <w:rPr>
          <w:rtl w:val="0"/>
        </w:rPr>
        <w:t xml:space="preserve">dbt cloud Developer </w:t>
      </w:r>
    </w:p>
    <w:p w:rsidR="00000000" w:rsidDel="00000000" w:rsidP="00000000" w:rsidRDefault="00000000" w:rsidRPr="00000000" w14:paraId="000009C9">
      <w:pPr>
        <w:rPr>
          <w:b w:val="1"/>
        </w:rPr>
      </w:pPr>
      <w:r w:rsidDel="00000000" w:rsidR="00000000" w:rsidRPr="00000000">
        <w:rPr>
          <w:rtl w:val="0"/>
        </w:rPr>
        <w:t xml:space="preserve">Please be aware that the demos are done using</w:t>
      </w:r>
      <w:r w:rsidDel="00000000" w:rsidR="00000000" w:rsidRPr="00000000">
        <w:rPr>
          <w:b w:val="1"/>
          <w:rtl w:val="0"/>
        </w:rPr>
        <w:t xml:space="preserve"> dbt cloud Developer </w:t>
      </w:r>
      <w:r w:rsidDel="00000000" w:rsidR="00000000" w:rsidRPr="00000000">
        <w:rPr>
          <w:rtl w:val="0"/>
        </w:rPr>
        <w:t xml:space="preserve">licensing. Although Team license is available to you upon creation of dbt cloud account for 14 days, </w:t>
      </w:r>
      <w:r w:rsidDel="00000000" w:rsidR="00000000" w:rsidRPr="00000000">
        <w:rPr>
          <w:b w:val="1"/>
          <w:rtl w:val="0"/>
        </w:rPr>
        <w:t xml:space="preserve">the interface won't fully match the demo-ed experience. </w:t>
      </w:r>
    </w:p>
    <w:p w:rsidR="00000000" w:rsidDel="00000000" w:rsidP="00000000" w:rsidRDefault="00000000" w:rsidRPr="00000000" w14:paraId="000009CA">
      <w:pPr>
        <w:pStyle w:val="Heading2"/>
        <w:rPr/>
      </w:pPr>
      <w:bookmarkStart w:colFirst="0" w:colLast="0" w:name="_6liq6kqnckvl" w:id="268"/>
      <w:bookmarkEnd w:id="268"/>
      <w:r w:rsidDel="00000000" w:rsidR="00000000" w:rsidRPr="00000000">
        <w:rPr>
          <w:rtl w:val="0"/>
        </w:rPr>
        <w:t xml:space="preserve">DBT-Config ERROR on CLOUD IDE: No dbt_project.yml found at expected path</w:t>
      </w:r>
    </w:p>
    <w:p w:rsidR="00000000" w:rsidDel="00000000" w:rsidP="00000000" w:rsidRDefault="00000000" w:rsidRPr="00000000" w14:paraId="000009CB">
      <w:pPr>
        <w:rPr/>
      </w:pPr>
      <w:r w:rsidDel="00000000" w:rsidR="00000000" w:rsidRPr="00000000">
        <w:rPr>
          <w:rtl w:val="0"/>
        </w:rPr>
        <w:t xml:space="preserve"> (Lower left Corner after setting all connections to BQ and Github)</w:t>
      </w:r>
    </w:p>
    <w:p w:rsidR="00000000" w:rsidDel="00000000" w:rsidP="00000000" w:rsidRDefault="00000000" w:rsidRPr="00000000" w14:paraId="000009CC">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Running dbt...</w:t>
      </w:r>
    </w:p>
    <w:p w:rsidR="00000000" w:rsidDel="00000000" w:rsidP="00000000" w:rsidRDefault="00000000" w:rsidRPr="00000000" w14:paraId="000009CD">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Encountered an error:</w:t>
      </w:r>
    </w:p>
    <w:p w:rsidR="00000000" w:rsidDel="00000000" w:rsidP="00000000" w:rsidRDefault="00000000" w:rsidRPr="00000000" w14:paraId="000009CE">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Runtime Error</w:t>
      </w:r>
    </w:p>
    <w:p w:rsidR="00000000" w:rsidDel="00000000" w:rsidP="00000000" w:rsidRDefault="00000000" w:rsidRPr="00000000" w14:paraId="000009CF">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No dbt_project.yml found at expected path /usr/src/develop/user-70471823426120/environment-70471823422561/repository-70471823410839/dbt_project.yml</w:t>
      </w:r>
    </w:p>
    <w:p w:rsidR="00000000" w:rsidDel="00000000" w:rsidP="00000000" w:rsidRDefault="00000000" w:rsidRPr="00000000" w14:paraId="000009D0">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Verify that each entry within packages.yml (and their transitive dependencies) contains a file named dbt_project.yml</w:t>
      </w:r>
    </w:p>
    <w:p w:rsidR="00000000" w:rsidDel="00000000" w:rsidP="00000000" w:rsidRDefault="00000000" w:rsidRPr="00000000" w14:paraId="000009D1">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D2">
      <w:pPr>
        <w:rPr>
          <w:rFonts w:ascii="Consolas" w:cs="Consolas" w:eastAsia="Consolas" w:hAnsi="Consolas"/>
          <w:color w:val="1d1c1d"/>
          <w:sz w:val="18"/>
          <w:szCs w:val="18"/>
        </w:rPr>
      </w:pPr>
      <w:r w:rsidDel="00000000" w:rsidR="00000000" w:rsidRPr="00000000">
        <w:rPr>
          <w:rtl w:val="0"/>
        </w:rPr>
        <w:t xml:space="preserve">Solution: Initialize a project through UI. </w:t>
      </w:r>
      <w:r w:rsidDel="00000000" w:rsidR="00000000" w:rsidRPr="00000000">
        <w:rPr>
          <w:rtl w:val="0"/>
        </w:rPr>
      </w:r>
    </w:p>
    <w:p w:rsidR="00000000" w:rsidDel="00000000" w:rsidP="00000000" w:rsidRDefault="00000000" w:rsidRPr="00000000" w14:paraId="000009D3">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D4">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Importing git repo of an existing dbt project:</w:t>
      </w:r>
    </w:p>
    <w:p w:rsidR="00000000" w:rsidDel="00000000" w:rsidP="00000000" w:rsidRDefault="00000000" w:rsidRPr="00000000" w14:paraId="000009D5">
      <w:pPr>
        <w:rPr>
          <w:sz w:val="34"/>
          <w:szCs w:val="34"/>
        </w:rPr>
      </w:pPr>
      <w:r w:rsidDel="00000000" w:rsidR="00000000" w:rsidRPr="00000000">
        <w:rPr>
          <w:rFonts w:ascii="Consolas" w:cs="Consolas" w:eastAsia="Consolas" w:hAnsi="Consolas"/>
          <w:color w:val="1d1c1d"/>
          <w:sz w:val="18"/>
          <w:szCs w:val="18"/>
          <w:rtl w:val="0"/>
        </w:rPr>
        <w:t xml:space="preserve">Please read through these details for doing it: </w:t>
      </w:r>
      <w:hyperlink r:id="rId183">
        <w:r w:rsidDel="00000000" w:rsidR="00000000" w:rsidRPr="00000000">
          <w:rPr>
            <w:rFonts w:ascii="Consolas" w:cs="Consolas" w:eastAsia="Consolas" w:hAnsi="Consolas"/>
            <w:color w:val="1155cc"/>
            <w:sz w:val="18"/>
            <w:szCs w:val="18"/>
            <w:u w:val="single"/>
            <w:rtl w:val="0"/>
          </w:rPr>
          <w:t xml:space="preserve">https://docs.getdbt.com/docs/cloud/git/import-a-project-by-git-url</w:t>
        </w:r>
      </w:hyperlink>
      <w:r w:rsidDel="00000000" w:rsidR="00000000" w:rsidRPr="00000000">
        <w:rPr>
          <w:rtl w:val="0"/>
        </w:rPr>
      </w:r>
    </w:p>
    <w:p w:rsidR="00000000" w:rsidDel="00000000" w:rsidP="00000000" w:rsidRDefault="00000000" w:rsidRPr="00000000" w14:paraId="000009D6">
      <w:pPr>
        <w:rPr>
          <w:rFonts w:ascii="Consolas" w:cs="Consolas" w:eastAsia="Consolas" w:hAnsi="Consolas"/>
          <w:color w:val="1155cc"/>
          <w:sz w:val="18"/>
          <w:szCs w:val="18"/>
          <w:u w:val="single"/>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2"/>
        <w:rPr/>
      </w:pPr>
      <w:bookmarkStart w:colFirst="0" w:colLast="0" w:name="_10kirtttvsk9" w:id="269"/>
      <w:bookmarkEnd w:id="269"/>
      <w:r w:rsidDel="00000000" w:rsidR="00000000" w:rsidRPr="00000000">
        <w:rPr>
          <w:rtl w:val="0"/>
        </w:rPr>
        <w:t xml:space="preserve">DBT Cloud production error: prod dataset not available in location EU </w:t>
      </w:r>
    </w:p>
    <w:p w:rsidR="00000000" w:rsidDel="00000000" w:rsidP="00000000" w:rsidRDefault="00000000" w:rsidRPr="00000000" w14:paraId="000009D9">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DA">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9DD">
      <w:pPr>
        <w:pStyle w:val="Heading2"/>
        <w:rPr/>
      </w:pPr>
      <w:bookmarkStart w:colFirst="0" w:colLast="0" w:name="_clicobol3ovb" w:id="270"/>
      <w:bookmarkEnd w:id="270"/>
      <w:r w:rsidDel="00000000" w:rsidR="00000000" w:rsidRPr="00000000">
        <w:rPr>
          <w:rtl w:val="0"/>
        </w:rPr>
        <w:t xml:space="preserve">How do I solve the Dbt Cloud error: prod was not found in location?</w:t>
      </w:r>
    </w:p>
    <w:p w:rsidR="00000000" w:rsidDel="00000000" w:rsidP="00000000" w:rsidRDefault="00000000" w:rsidRPr="00000000" w14:paraId="000009DE">
      <w:pPr>
        <w:rPr/>
      </w:pPr>
      <w:r w:rsidDel="00000000" w:rsidR="00000000" w:rsidRPr="00000000">
        <w:rPr>
          <w:rtl w:val="0"/>
        </w:rPr>
        <w:t xml:space="preserve">You might get this error while trying to run dbt in production aftering following the instructions in the video ‘DE Zoomcamp 4.4.1 - Deployment Using dbt Cloud (Alternative A’):</w:t>
        <w:br w:type="textWrapping"/>
        <w:t xml:space="preserve">Database Error in model stg_yellow_tripdata (models/staging/stg_yellow_tripdata.sql)</w:t>
        <w:br w:type="textWrapping"/>
        <w:t xml:space="preserve">Not found: Dataset module-4-analytics-eng:prod was not found in location europe-west10</w:t>
        <w:br w:type="textWrapping"/>
        <w:br w:type="textWrapping"/>
        <w:t xml:space="preserve">This error is easily solved. There are two solutions  to solve this issue:</w:t>
        <w:br w:type="textWrapping"/>
        <w:br w:type="textWrapping"/>
        <w:t xml:space="preserve">Solution #1: Matching the dataset's data location with the source dataset</w:t>
      </w:r>
    </w:p>
    <w:p w:rsidR="00000000" w:rsidDel="00000000" w:rsidP="00000000" w:rsidRDefault="00000000" w:rsidRPr="00000000" w14:paraId="000009DF">
      <w:pPr>
        <w:rPr/>
      </w:pPr>
      <w:r w:rsidDel="00000000" w:rsidR="00000000" w:rsidRPr="00000000">
        <w:rPr>
          <w:rtl w:val="0"/>
        </w:rPr>
        <w:br w:type="textWrapping"/>
        <w:t xml:space="preserve">Set your ‘prod’ dataset's data location to match the data location of your ‘trips_data_all’ dataset's data location (in BigQuery). Running dbt in production works for the  instructor, because her ‘ prod’ is in the same region as her source data. Since your ‘trips_data_all’ is in europe-west10 (or anything else besides US), your prod needs to be there too; not US (which is a default setting when dbt creates a dataset for you in BigQuery).</w:t>
        <w:br w:type="textWrapping"/>
        <w:br w:type="textWrapping"/>
        <w:t xml:space="preserve">Solution #2: Changing the dataset to &lt;development dataset&gt;</w:t>
        <w:br w:type="textWrapping"/>
      </w:r>
    </w:p>
    <w:p w:rsidR="00000000" w:rsidDel="00000000" w:rsidP="00000000" w:rsidRDefault="00000000" w:rsidRPr="00000000" w14:paraId="000009E0">
      <w:pPr>
        <w:rPr/>
      </w:pPr>
      <w:r w:rsidDel="00000000" w:rsidR="00000000" w:rsidRPr="00000000">
        <w:rPr>
          <w:rtl w:val="0"/>
        </w:rPr>
        <w:t xml:space="preserve">Go into your dbt production environment settings:</w:t>
        <w:br w:type="textWrapping"/>
        <w:t xml:space="preserve">1. Go to: Deploy / Environments / Production (your production environment) / Settings</w:t>
        <w:br w:type="textWrapping"/>
        <w:t xml:space="preserve">2. Now look at the Deployment credentials. There is an input field here called Dataset. The input of ‘prod’ is likely in here.</w:t>
        <w:br w:type="textWrapping"/>
        <w:t xml:space="preserve">3. Replace ‘prod’ with the name of the Dataset that you worked with while in development (before moving to Production). This is the Dataset name inside your BigQuery where you successfully ran ‘dbt debug’ and ‘dbt build’ with.</w:t>
        <w:br w:type="textWrapping"/>
        <w:t xml:space="preserve">4. After saving, you are ready to rerun your Job!</w:t>
      </w:r>
    </w:p>
    <w:p w:rsidR="00000000" w:rsidDel="00000000" w:rsidP="00000000" w:rsidRDefault="00000000" w:rsidRPr="00000000" w14:paraId="000009E1">
      <w:pPr>
        <w:pStyle w:val="Heading2"/>
        <w:rPr/>
      </w:pPr>
      <w:bookmarkStart w:colFirst="0" w:colLast="0" w:name="_1o5cct47137s" w:id="271"/>
      <w:bookmarkEnd w:id="271"/>
      <w:r w:rsidDel="00000000" w:rsidR="00000000" w:rsidRPr="00000000">
        <w:rPr>
          <w:rtl w:val="0"/>
        </w:rPr>
      </w:r>
    </w:p>
    <w:p w:rsidR="00000000" w:rsidDel="00000000" w:rsidP="00000000" w:rsidRDefault="00000000" w:rsidRPr="00000000" w14:paraId="000009E2">
      <w:pPr>
        <w:pStyle w:val="Heading2"/>
        <w:rPr/>
      </w:pPr>
      <w:bookmarkStart w:colFirst="0" w:colLast="0" w:name="_6zdkjggwhag0" w:id="272"/>
      <w:bookmarkEnd w:id="272"/>
      <w:r w:rsidDel="00000000" w:rsidR="00000000" w:rsidRPr="00000000">
        <w:rPr>
          <w:rtl w:val="0"/>
        </w:rPr>
        <w:t xml:space="preserve">Setup - No development environment </w:t>
      </w:r>
    </w:p>
    <w:p w:rsidR="00000000" w:rsidDel="00000000" w:rsidP="00000000" w:rsidRDefault="00000000" w:rsidRPr="00000000" w14:paraId="000009E3">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9E4">
      <w:pPr>
        <w:rPr/>
      </w:pPr>
      <w:r w:rsidDel="00000000" w:rsidR="00000000" w:rsidRPr="00000000">
        <w:rPr>
          <w:rtl w:val="0"/>
        </w:rPr>
        <w:t xml:space="preserve">The error itself tells us how to solve this issue, the guide is </w:t>
      </w:r>
      <w:hyperlink r:id="rId184">
        <w:r w:rsidDel="00000000" w:rsidR="00000000" w:rsidRPr="00000000">
          <w:rPr>
            <w:u w:val="single"/>
            <w:rtl w:val="0"/>
          </w:rPr>
          <w:t xml:space="preserve">here</w:t>
        </w:r>
      </w:hyperlink>
      <w:r w:rsidDel="00000000" w:rsidR="00000000" w:rsidRPr="00000000">
        <w:rPr>
          <w:rtl w:val="0"/>
        </w:rPr>
        <w:t xml:space="preserve">. And from </w:t>
      </w:r>
      <w:hyperlink r:id="rId185">
        <w:r w:rsidDel="00000000" w:rsidR="00000000" w:rsidRPr="00000000">
          <w:rPr>
            <w:u w:val="single"/>
            <w:rtl w:val="0"/>
          </w:rPr>
          <w:t xml:space="preserve">videos @1:42</w:t>
        </w:r>
      </w:hyperlink>
      <w:r w:rsidDel="00000000" w:rsidR="00000000" w:rsidRPr="00000000">
        <w:rPr>
          <w:rtl w:val="0"/>
        </w:rPr>
        <w:t xml:space="preserve"> and also </w:t>
      </w:r>
      <w:hyperlink r:id="rId186">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9E5">
      <w:pPr>
        <w:pStyle w:val="Heading2"/>
        <w:rPr/>
      </w:pPr>
      <w:bookmarkStart w:colFirst="0" w:colLast="0" w:name="_7uk0yei9oufk" w:id="273"/>
      <w:bookmarkEnd w:id="273"/>
      <w:r w:rsidDel="00000000" w:rsidR="00000000" w:rsidRPr="00000000">
        <w:rPr>
          <w:rtl w:val="0"/>
        </w:rPr>
        <w:t xml:space="preserve">Setup - Connecting dbt Cloud with BigQuery Error</w:t>
      </w:r>
    </w:p>
    <w:p w:rsidR="00000000" w:rsidDel="00000000" w:rsidP="00000000" w:rsidRDefault="00000000" w:rsidRPr="00000000" w14:paraId="000009E6">
      <w:pPr>
        <w:rPr>
          <w:rFonts w:ascii="Consolas" w:cs="Consolas" w:eastAsia="Consolas" w:hAnsi="Consolas"/>
        </w:rPr>
      </w:pPr>
      <w:r w:rsidDel="00000000" w:rsidR="00000000" w:rsidRPr="00000000">
        <w:rPr>
          <w:rFonts w:ascii="Consolas" w:cs="Consolas" w:eastAsia="Consolas" w:hAnsi="Consolas"/>
          <w:rtl w:val="0"/>
        </w:rPr>
        <w:t xml:space="preserve">Runtime Error</w:t>
      </w:r>
    </w:p>
    <w:p w:rsidR="00000000" w:rsidDel="00000000" w:rsidP="00000000" w:rsidRDefault="00000000" w:rsidRPr="00000000" w14:paraId="000009E7">
      <w:pPr>
        <w:rPr>
          <w:rFonts w:ascii="Consolas" w:cs="Consolas" w:eastAsia="Consolas" w:hAnsi="Consolas"/>
        </w:rPr>
      </w:pPr>
      <w:r w:rsidDel="00000000" w:rsidR="00000000" w:rsidRPr="00000000">
        <w:rPr>
          <w:rFonts w:ascii="Consolas" w:cs="Consolas" w:eastAsia="Consolas" w:hAnsi="Consolas"/>
          <w:rtl w:val="0"/>
        </w:rPr>
        <w:t xml:space="preserve">dbt was unable to connect to the specified database.</w:t>
      </w:r>
    </w:p>
    <w:p w:rsidR="00000000" w:rsidDel="00000000" w:rsidP="00000000" w:rsidRDefault="00000000" w:rsidRPr="00000000" w14:paraId="000009E8">
      <w:pPr>
        <w:rPr>
          <w:rFonts w:ascii="Consolas" w:cs="Consolas" w:eastAsia="Consolas" w:hAnsi="Consolas"/>
        </w:rPr>
      </w:pPr>
      <w:r w:rsidDel="00000000" w:rsidR="00000000" w:rsidRPr="00000000">
        <w:rPr>
          <w:rFonts w:ascii="Consolas" w:cs="Consolas" w:eastAsia="Consolas" w:hAnsi="Consolas"/>
          <w:rtl w:val="0"/>
        </w:rPr>
        <w:t xml:space="preserve">  The database returned the following error:</w:t>
      </w:r>
    </w:p>
    <w:p w:rsidR="00000000" w:rsidDel="00000000" w:rsidP="00000000" w:rsidRDefault="00000000" w:rsidRPr="00000000" w14:paraId="000009E9">
      <w:pPr>
        <w:rPr>
          <w:rFonts w:ascii="Consolas" w:cs="Consolas" w:eastAsia="Consolas" w:hAnsi="Consolas"/>
        </w:rPr>
      </w:pPr>
      <w:r w:rsidDel="00000000" w:rsidR="00000000" w:rsidRPr="00000000">
        <w:rPr>
          <w:rFonts w:ascii="Consolas" w:cs="Consolas" w:eastAsia="Consolas" w:hAnsi="Consolas"/>
          <w:rtl w:val="0"/>
        </w:rPr>
        <w:t xml:space="preserve"> &gt;Database Error</w:t>
      </w:r>
    </w:p>
    <w:p w:rsidR="00000000" w:rsidDel="00000000" w:rsidP="00000000" w:rsidRDefault="00000000" w:rsidRPr="00000000" w14:paraId="000009EA">
      <w:pPr>
        <w:rPr>
          <w:rFonts w:ascii="Consolas" w:cs="Consolas" w:eastAsia="Consolas" w:hAnsi="Consolas"/>
        </w:rPr>
      </w:pPr>
      <w:r w:rsidDel="00000000" w:rsidR="00000000" w:rsidRPr="00000000">
        <w:rPr>
          <w:rFonts w:ascii="Consolas" w:cs="Consolas" w:eastAsia="Consolas" w:hAnsi="Consolas"/>
          <w:rtl w:val="0"/>
        </w:rPr>
        <w:t xml:space="preserve">Access Denied: Project &lt;project_name&gt;: User does not have bigquery.jobs.create permission in project &lt;project_name&gt;.</w:t>
      </w:r>
    </w:p>
    <w:p w:rsidR="00000000" w:rsidDel="00000000" w:rsidP="00000000" w:rsidRDefault="00000000" w:rsidRPr="00000000" w14:paraId="000009EB">
      <w:pPr>
        <w:rPr>
          <w:rFonts w:ascii="Consolas" w:cs="Consolas" w:eastAsia="Consolas" w:hAnsi="Consolas"/>
        </w:rPr>
      </w:pPr>
      <w:r w:rsidDel="00000000" w:rsidR="00000000" w:rsidRPr="00000000">
        <w:rPr>
          <w:rFonts w:ascii="Consolas" w:cs="Consolas" w:eastAsia="Consolas" w:hAnsi="Consolas"/>
          <w:rtl w:val="0"/>
        </w:rPr>
        <w:t xml:space="preserve">Check your database credentials and try again. For more information, visit:</w:t>
      </w:r>
    </w:p>
    <w:p w:rsidR="00000000" w:rsidDel="00000000" w:rsidP="00000000" w:rsidRDefault="00000000" w:rsidRPr="00000000" w14:paraId="000009EC">
      <w:pPr>
        <w:rPr>
          <w:rFonts w:ascii="Consolas" w:cs="Consolas" w:eastAsia="Consolas" w:hAnsi="Consolas"/>
        </w:rPr>
      </w:pPr>
      <w:r w:rsidDel="00000000" w:rsidR="00000000" w:rsidRPr="00000000">
        <w:rPr>
          <w:rFonts w:ascii="Consolas" w:cs="Consolas" w:eastAsia="Consolas" w:hAnsi="Consolas"/>
          <w:rtl w:val="0"/>
        </w:rPr>
        <w:t xml:space="preserve">https://docs.getdbt.com/docs/configure-your-profile</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9EF">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9F0">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9F1">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9F2">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9F3">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9F4">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pStyle w:val="Heading2"/>
        <w:rPr/>
      </w:pPr>
      <w:bookmarkStart w:colFirst="0" w:colLast="0" w:name="_xjusxgpr0ous" w:id="274"/>
      <w:bookmarkEnd w:id="274"/>
      <w:r w:rsidDel="00000000" w:rsidR="00000000" w:rsidRPr="00000000">
        <w:rPr>
          <w:rtl w:val="0"/>
        </w:rPr>
        <w:t xml:space="preserve">Setup - Failed to clone repository.</w:t>
      </w:r>
    </w:p>
    <w:p w:rsidR="00000000" w:rsidDel="00000000" w:rsidP="00000000" w:rsidRDefault="00000000" w:rsidRPr="00000000" w14:paraId="000009F7">
      <w:pPr>
        <w:spacing w:after="0" w:lineRule="auto"/>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9F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9F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9F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87">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9F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9F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9FF">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A0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A03">
      <w:pPr>
        <w:rPr/>
      </w:pPr>
      <w:r w:rsidDel="00000000" w:rsidR="00000000" w:rsidRPr="00000000">
        <w:rPr>
          <w:rtl w:val="0"/>
        </w:rPr>
        <w:t xml:space="preserve">Solution 3: Use https link</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2"/>
        <w:rPr/>
      </w:pPr>
      <w:bookmarkStart w:colFirst="0" w:colLast="0" w:name="_sub1j4du6sdg" w:id="275"/>
      <w:bookmarkEnd w:id="275"/>
      <w:r w:rsidDel="00000000" w:rsidR="00000000" w:rsidRPr="00000000">
        <w:rPr>
          <w:rtl w:val="0"/>
        </w:rPr>
        <w:t xml:space="preserve">Errors when I start the server in dbt cloud: Failed to start server. Permission denied (publickey)</w:t>
      </w:r>
    </w:p>
    <w:p w:rsidR="00000000" w:rsidDel="00000000" w:rsidP="00000000" w:rsidRDefault="00000000" w:rsidRPr="00000000" w14:paraId="00000A06">
      <w:pPr>
        <w:rPr/>
      </w:pPr>
      <w:r w:rsidDel="00000000" w:rsidR="00000000" w:rsidRPr="00000000">
        <w:rPr>
          <w:rtl w:val="0"/>
        </w:rPr>
        <w:t xml:space="preserve">Failed to start server. Permission denied (publickey). fatal: Could not read from remote repository. Please make sure you have the correct access rights and the repository exists.</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Use the deploy keys in dbt repo details to create a public key in your repo, the issue will be solved.</w:t>
      </w:r>
    </w:p>
    <w:p w:rsidR="00000000" w:rsidDel="00000000" w:rsidP="00000000" w:rsidRDefault="00000000" w:rsidRPr="00000000" w14:paraId="00000A09">
      <w:pPr>
        <w:rPr/>
      </w:pPr>
      <w:r w:rsidDel="00000000" w:rsidR="00000000" w:rsidRPr="00000000">
        <w:rPr>
          <w:rtl w:val="0"/>
        </w:rPr>
        <w:t xml:space="preserve">Steps in details:</w:t>
      </w:r>
    </w:p>
    <w:p w:rsidR="00000000" w:rsidDel="00000000" w:rsidP="00000000" w:rsidRDefault="00000000" w:rsidRPr="00000000" w14:paraId="00000A0A">
      <w:pPr>
        <w:numPr>
          <w:ilvl w:val="0"/>
          <w:numId w:val="54"/>
        </w:numPr>
        <w:spacing w:after="240" w:before="240" w:lineRule="auto"/>
        <w:ind w:left="720" w:hanging="360"/>
      </w:pPr>
      <w:r w:rsidDel="00000000" w:rsidR="00000000" w:rsidRPr="00000000">
        <w:rPr>
          <w:b w:val="1"/>
          <w:rtl w:val="0"/>
        </w:rPr>
        <w:t xml:space="preserve">Find dbt Cloud’s SSH Key</w:t>
      </w:r>
    </w:p>
    <w:p w:rsidR="00000000" w:rsidDel="00000000" w:rsidP="00000000" w:rsidRDefault="00000000" w:rsidRPr="00000000" w14:paraId="00000A0B">
      <w:pPr>
        <w:numPr>
          <w:ilvl w:val="1"/>
          <w:numId w:val="54"/>
        </w:numPr>
        <w:spacing w:after="240" w:before="240" w:lineRule="auto"/>
        <w:ind w:left="1440" w:hanging="360"/>
      </w:pPr>
      <w:r w:rsidDel="00000000" w:rsidR="00000000" w:rsidRPr="00000000">
        <w:rPr>
          <w:rtl w:val="0"/>
        </w:rPr>
        <w:t xml:space="preserve">In dbt Cloud, go to </w:t>
      </w:r>
      <w:r w:rsidDel="00000000" w:rsidR="00000000" w:rsidRPr="00000000">
        <w:rPr>
          <w:b w:val="1"/>
          <w:rtl w:val="0"/>
        </w:rPr>
        <w:t xml:space="preserve">Settings &gt; Account Settings &gt; SSH Keys</w:t>
      </w:r>
    </w:p>
    <w:p w:rsidR="00000000" w:rsidDel="00000000" w:rsidP="00000000" w:rsidRDefault="00000000" w:rsidRPr="00000000" w14:paraId="00000A0C">
      <w:pPr>
        <w:numPr>
          <w:ilvl w:val="1"/>
          <w:numId w:val="54"/>
        </w:numPr>
        <w:spacing w:after="240" w:before="240" w:lineRule="auto"/>
        <w:ind w:left="1440" w:hanging="360"/>
      </w:pPr>
      <w:r w:rsidDel="00000000" w:rsidR="00000000" w:rsidRPr="00000000">
        <w:rPr>
          <w:rtl w:val="0"/>
        </w:rPr>
        <w:t xml:space="preserve">Copy the </w:t>
      </w:r>
      <w:r w:rsidDel="00000000" w:rsidR="00000000" w:rsidRPr="00000000">
        <w:rPr>
          <w:b w:val="1"/>
          <w:rtl w:val="0"/>
        </w:rPr>
        <w:t xml:space="preserve">public SSH key</w:t>
      </w:r>
      <w:r w:rsidDel="00000000" w:rsidR="00000000" w:rsidRPr="00000000">
        <w:rPr>
          <w:rtl w:val="0"/>
        </w:rPr>
        <w:t xml:space="preserve"> displayed there.</w:t>
      </w:r>
    </w:p>
    <w:p w:rsidR="00000000" w:rsidDel="00000000" w:rsidP="00000000" w:rsidRDefault="00000000" w:rsidRPr="00000000" w14:paraId="00000A0D">
      <w:pPr>
        <w:numPr>
          <w:ilvl w:val="0"/>
          <w:numId w:val="54"/>
        </w:numPr>
        <w:spacing w:after="240" w:before="240" w:lineRule="auto"/>
        <w:ind w:left="720" w:hanging="360"/>
      </w:pPr>
      <w:r w:rsidDel="00000000" w:rsidR="00000000" w:rsidRPr="00000000">
        <w:rPr>
          <w:b w:val="1"/>
          <w:rtl w:val="0"/>
        </w:rPr>
        <w:t xml:space="preserve">Add It to GitHub</w:t>
      </w:r>
    </w:p>
    <w:p w:rsidR="00000000" w:rsidDel="00000000" w:rsidP="00000000" w:rsidRDefault="00000000" w:rsidRPr="00000000" w14:paraId="00000A0E">
      <w:pPr>
        <w:numPr>
          <w:ilvl w:val="1"/>
          <w:numId w:val="54"/>
        </w:numPr>
        <w:spacing w:after="240" w:before="240" w:lineRule="auto"/>
        <w:ind w:left="1440" w:hanging="360"/>
      </w:pPr>
      <w:r w:rsidDel="00000000" w:rsidR="00000000" w:rsidRPr="00000000">
        <w:rPr>
          <w:rtl w:val="0"/>
        </w:rPr>
        <w:t xml:space="preserve">Go to </w:t>
      </w:r>
      <w:r w:rsidDel="00000000" w:rsidR="00000000" w:rsidRPr="00000000">
        <w:rPr>
          <w:b w:val="1"/>
          <w:rtl w:val="0"/>
        </w:rPr>
        <w:t xml:space="preserve">GitHub &gt; Settings &gt; SSH and GPG Keys</w:t>
      </w:r>
    </w:p>
    <w:p w:rsidR="00000000" w:rsidDel="00000000" w:rsidP="00000000" w:rsidRDefault="00000000" w:rsidRPr="00000000" w14:paraId="00000A0F">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"New SSH Key"</w:t>
      </w:r>
      <w:r w:rsidDel="00000000" w:rsidR="00000000" w:rsidRPr="00000000">
        <w:rPr>
          <w:rtl w:val="0"/>
        </w:rPr>
        <w:t xml:space="preserve">, name it "dbt Cloud", and paste the key.</w:t>
      </w:r>
    </w:p>
    <w:p w:rsidR="00000000" w:rsidDel="00000000" w:rsidP="00000000" w:rsidRDefault="00000000" w:rsidRPr="00000000" w14:paraId="00000A10">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SSH Key"</w:t>
      </w:r>
      <w:r w:rsidDel="00000000" w:rsidR="00000000" w:rsidRPr="00000000">
        <w:rPr>
          <w:rtl w:val="0"/>
        </w:rPr>
        <w:t xml:space="preserve">.</w:t>
      </w:r>
    </w:p>
    <w:p w:rsidR="00000000" w:rsidDel="00000000" w:rsidP="00000000" w:rsidRDefault="00000000" w:rsidRPr="00000000" w14:paraId="00000A11">
      <w:pPr>
        <w:numPr>
          <w:ilvl w:val="0"/>
          <w:numId w:val="54"/>
        </w:numPr>
        <w:spacing w:after="240" w:before="240" w:lineRule="auto"/>
        <w:ind w:left="720" w:hanging="360"/>
      </w:pPr>
      <w:r w:rsidDel="00000000" w:rsidR="00000000" w:rsidRPr="00000000">
        <w:rPr>
          <w:b w:val="1"/>
          <w:rtl w:val="0"/>
        </w:rPr>
        <w:t xml:space="preserve">Try Restarting dbt Cloud</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pStyle w:val="Heading2"/>
        <w:spacing w:after="200" w:before="360" w:lineRule="auto"/>
        <w:rPr>
          <w:sz w:val="34"/>
          <w:szCs w:val="34"/>
        </w:rPr>
      </w:pPr>
      <w:bookmarkStart w:colFirst="0" w:colLast="0" w:name="_cnmh0ls82hml" w:id="276"/>
      <w:bookmarkEnd w:id="276"/>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15">
      <w:pPr>
        <w:rPr>
          <w:b w:val="1"/>
        </w:rPr>
      </w:pPr>
      <w:r w:rsidDel="00000000" w:rsidR="00000000" w:rsidRPr="00000000">
        <w:rPr>
          <w:b w:val="1"/>
          <w:rtl w:val="0"/>
        </w:rPr>
        <w:t xml:space="preserve">Solution:</w:t>
      </w:r>
    </w:p>
    <w:p w:rsidR="00000000" w:rsidDel="00000000" w:rsidP="00000000" w:rsidRDefault="00000000" w:rsidRPr="00000000" w14:paraId="00000A16">
      <w:pPr>
        <w:rPr/>
      </w:pPr>
      <w:r w:rsidDel="00000000" w:rsidR="00000000" w:rsidRPr="00000000">
        <w:rPr>
          <w:rtl w:val="0"/>
        </w:rPr>
        <w:t xml:space="preserve">Check if you’re on the Developer Plan. As per the </w:t>
      </w:r>
      <w:hyperlink r:id="rId188">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17">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18">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19">
      <w:pPr>
        <w:pStyle w:val="Heading2"/>
        <w:rPr>
          <w:rFonts w:ascii="Consolas" w:cs="Consolas" w:eastAsia="Consolas" w:hAnsi="Consolas"/>
        </w:rPr>
      </w:pPr>
      <w:bookmarkStart w:colFirst="0" w:colLast="0" w:name="_dwcdhy5idvhp" w:id="277"/>
      <w:bookmarkEnd w:id="277"/>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1A">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b w:val="1"/>
          <w:rtl w:val="0"/>
        </w:rPr>
        <w:t xml:space="preserve">Solution: </w:t>
      </w:r>
      <w:r w:rsidDel="00000000" w:rsidR="00000000" w:rsidRPr="00000000">
        <w:rPr>
          <w:rtl w:val="0"/>
        </w:rPr>
        <w:t xml:space="preserve">check the dbt_cloud_setup.md  file and make a SSH Key and use gitclone to import repo into dbt project, copy and paste deploy key back in your repo setting.</w:t>
      </w:r>
    </w:p>
    <w:p w:rsidR="00000000" w:rsidDel="00000000" w:rsidP="00000000" w:rsidRDefault="00000000" w:rsidRPr="00000000" w14:paraId="00000A1D">
      <w:pPr>
        <w:rPr>
          <w:b w:val="1"/>
        </w:rPr>
      </w:pPr>
      <w:r w:rsidDel="00000000" w:rsidR="00000000" w:rsidRPr="00000000">
        <w:rPr>
          <w:rtl w:val="0"/>
        </w:rPr>
      </w:r>
    </w:p>
    <w:p w:rsidR="00000000" w:rsidDel="00000000" w:rsidP="00000000" w:rsidRDefault="00000000" w:rsidRPr="00000000" w14:paraId="00000A1E">
      <w:pPr>
        <w:pStyle w:val="Heading2"/>
        <w:spacing w:after="200" w:lineRule="auto"/>
        <w:rPr>
          <w:sz w:val="34"/>
          <w:szCs w:val="34"/>
        </w:rPr>
      </w:pPr>
      <w:bookmarkStart w:colFirst="0" w:colLast="0" w:name="_1iixhn1fzx6c" w:id="278"/>
      <w:bookmarkEnd w:id="278"/>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21">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22">
      <w:pPr>
        <w:rPr/>
      </w:pPr>
      <w:r w:rsidDel="00000000" w:rsidR="00000000" w:rsidRPr="00000000">
        <w:rPr>
          <w:rtl w:val="0"/>
        </w:rPr>
        <w:t xml:space="preserve">Sebastian adapted the script:</w:t>
      </w:r>
    </w:p>
    <w:p w:rsidR="00000000" w:rsidDel="00000000" w:rsidP="00000000" w:rsidRDefault="00000000" w:rsidRPr="00000000" w14:paraId="00000A23">
      <w:pPr>
        <w:rPr/>
      </w:pPr>
      <w:hyperlink r:id="rId189">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24">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25">
      <w:pPr>
        <w:rPr>
          <w:rFonts w:ascii="Consolas" w:cs="Consolas" w:eastAsia="Consolas" w:hAnsi="Consolas"/>
        </w:rPr>
      </w:pPr>
      <w:r w:rsidDel="00000000" w:rsidR="00000000" w:rsidRPr="00000000">
        <w:rPr>
          <w:rFonts w:ascii="Consolas" w:cs="Consolas" w:eastAsia="Consolas" w:hAnsi="Consolas"/>
          <w:rtl w:val="0"/>
        </w:rPr>
        <w:t xml:space="preserve">file_name_gz = f"{service}_tripdata_{year}-{month}.</w:t>
      </w:r>
      <w:hyperlink r:id="rId190">
        <w:r w:rsidDel="00000000" w:rsidR="00000000" w:rsidRPr="00000000">
          <w:rPr>
            <w:rFonts w:ascii="Consolas" w:cs="Consolas" w:eastAsia="Consolas" w:hAnsi="Consolas"/>
            <w:color w:val="1155cc"/>
            <w:u w:val="single"/>
            <w:rtl w:val="0"/>
          </w:rPr>
          <w:t xml:space="preserve">csv.gz</w:t>
        </w:r>
      </w:hyperlink>
      <w:r w:rsidDel="00000000" w:rsidR="00000000" w:rsidRPr="00000000">
        <w:rPr>
          <w:rFonts w:ascii="Consolas" w:cs="Consolas" w:eastAsia="Consolas" w:hAnsi="Consolas"/>
          <w:rtl w:val="0"/>
        </w:rPr>
        <w:t xml:space="preserve">"</w:t>
      </w:r>
    </w:p>
    <w:p w:rsidR="00000000" w:rsidDel="00000000" w:rsidP="00000000" w:rsidRDefault="00000000" w:rsidRPr="00000000" w14:paraId="00000A26">
      <w:pPr>
        <w:rPr>
          <w:rFonts w:ascii="Consolas" w:cs="Consolas" w:eastAsia="Consolas" w:hAnsi="Consolas"/>
        </w:rPr>
      </w:pPr>
      <w:r w:rsidDel="00000000" w:rsidR="00000000" w:rsidRPr="00000000">
        <w:rPr>
          <w:rFonts w:ascii="Consolas" w:cs="Consolas" w:eastAsia="Consolas" w:hAnsi="Consolas"/>
          <w:rtl w:val="0"/>
        </w:rPr>
        <w:t xml:space="preserve">open(file_name_gz, 'wb').write(r.content)</w:t>
      </w:r>
    </w:p>
    <w:p w:rsidR="00000000" w:rsidDel="00000000" w:rsidP="00000000" w:rsidRDefault="00000000" w:rsidRPr="00000000" w14:paraId="00000A27">
      <w:pPr>
        <w:rPr>
          <w:rFonts w:ascii="Consolas" w:cs="Consolas" w:eastAsia="Consolas" w:hAnsi="Consolas"/>
        </w:rPr>
      </w:pPr>
      <w:r w:rsidDel="00000000" w:rsidR="00000000" w:rsidRPr="00000000">
        <w:rPr>
          <w:rFonts w:ascii="Consolas" w:cs="Consolas" w:eastAsia="Consolas" w:hAnsi="Consolas"/>
          <w:rtl w:val="0"/>
        </w:rPr>
        <w:t xml:space="preserve">os.system(f"gzip -d {file_name_gz}")</w:t>
      </w:r>
    </w:p>
    <w:p w:rsidR="00000000" w:rsidDel="00000000" w:rsidP="00000000" w:rsidRDefault="00000000" w:rsidRPr="00000000" w14:paraId="00000A28">
      <w:pPr>
        <w:rPr>
          <w:rFonts w:ascii="Consolas" w:cs="Consolas" w:eastAsia="Consolas" w:hAnsi="Consolas"/>
          <w:sz w:val="21"/>
          <w:szCs w:val="21"/>
        </w:rPr>
      </w:pPr>
      <w:r w:rsidDel="00000000" w:rsidR="00000000" w:rsidRPr="00000000">
        <w:rPr>
          <w:rFonts w:ascii="Consolas" w:cs="Consolas" w:eastAsia="Consolas" w:hAnsi="Consolas"/>
          <w:rtl w:val="0"/>
        </w:rPr>
        <w:t xml:space="preserve">os.system(f"rm {file_name_init}.*")</w:t>
      </w: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pStyle w:val="Heading2"/>
        <w:rPr/>
      </w:pPr>
      <w:bookmarkStart w:colFirst="0" w:colLast="0" w:name="_cki87rp235u6" w:id="279"/>
      <w:bookmarkEnd w:id="279"/>
      <w:r w:rsidDel="00000000" w:rsidR="00000000" w:rsidRPr="00000000">
        <w:rPr>
          <w:rtl w:val="0"/>
        </w:rPr>
        <w:t xml:space="preserve">“Parquet column 'ehail_fee' has type DOUBLE which does not match the target cpp_type INT64”</w:t>
      </w:r>
    </w:p>
    <w:p w:rsidR="00000000" w:rsidDel="00000000" w:rsidP="00000000" w:rsidRDefault="00000000" w:rsidRPr="00000000" w14:paraId="00000A2C">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2D">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2E">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2F">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30">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31">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32">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33">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34">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35">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36">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37">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38">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39">
      <w:pPr>
        <w:rPr>
          <w:sz w:val="25"/>
          <w:szCs w:val="25"/>
          <w:highlight w:val="white"/>
        </w:rPr>
      </w:pPr>
      <w:hyperlink r:id="rId191">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3A">
      <w:pPr>
        <w:rPr>
          <w:sz w:val="34"/>
          <w:szCs w:val="34"/>
        </w:rPr>
      </w:pPr>
      <w:hyperlink r:id="rId192">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3B">
      <w:pPr>
        <w:pStyle w:val="Heading2"/>
        <w:spacing w:after="200" w:lineRule="auto"/>
        <w:rPr>
          <w:sz w:val="34"/>
          <w:szCs w:val="34"/>
        </w:rPr>
      </w:pPr>
      <w:bookmarkStart w:colFirst="0" w:colLast="0" w:name="_cgvgw5n5wwyx" w:id="280"/>
      <w:bookmarkEnd w:id="280"/>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3C">
      <w:pPr>
        <w:rPr/>
      </w:pPr>
      <w:r w:rsidDel="00000000" w:rsidR="00000000" w:rsidRPr="00000000">
        <w:rPr>
          <w:rtl w:val="0"/>
        </w:rPr>
        <w:t xml:space="preserve">If the provided URL isn’t working for you (https://nyc-tlc.s3.amazonaws.com/trip+data/):</w:t>
      </w:r>
    </w:p>
    <w:p w:rsidR="00000000" w:rsidDel="00000000" w:rsidP="00000000" w:rsidRDefault="00000000" w:rsidRPr="00000000" w14:paraId="00000A3D">
      <w:pPr>
        <w:rPr/>
      </w:pPr>
      <w:r w:rsidDel="00000000" w:rsidR="00000000" w:rsidRPr="00000000">
        <w:rPr>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3E">
      <w:pPr>
        <w:rPr/>
      </w:pPr>
      <w:r w:rsidDel="00000000" w:rsidR="00000000" w:rsidRPr="00000000">
        <w:rPr>
          <w:rtl w:val="0"/>
        </w:rPr>
        <w:t xml:space="preserve">Instructions on how to download the CLI here: https://github.com/cli/cli</w:t>
      </w:r>
    </w:p>
    <w:p w:rsidR="00000000" w:rsidDel="00000000" w:rsidP="00000000" w:rsidRDefault="00000000" w:rsidRPr="00000000" w14:paraId="00000A3F">
      <w:pPr>
        <w:rPr/>
      </w:pPr>
      <w:r w:rsidDel="00000000" w:rsidR="00000000" w:rsidRPr="00000000">
        <w:rPr>
          <w:rtl w:val="0"/>
        </w:rPr>
        <w:t xml:space="preserve">Commands to use:</w:t>
      </w:r>
    </w:p>
    <w:p w:rsidR="00000000" w:rsidDel="00000000" w:rsidP="00000000" w:rsidRDefault="00000000" w:rsidRPr="00000000" w14:paraId="00000A40">
      <w:pPr>
        <w:rPr/>
      </w:pPr>
      <w:r w:rsidDel="00000000" w:rsidR="00000000" w:rsidRPr="00000000">
        <w:rPr>
          <w:rtl w:val="0"/>
        </w:rPr>
        <w:t xml:space="preserve">gh auth login</w:t>
      </w:r>
    </w:p>
    <w:p w:rsidR="00000000" w:rsidDel="00000000" w:rsidP="00000000" w:rsidRDefault="00000000" w:rsidRPr="00000000" w14:paraId="00000A41">
      <w:pPr>
        <w:rPr/>
      </w:pPr>
      <w:r w:rsidDel="00000000" w:rsidR="00000000" w:rsidRPr="00000000">
        <w:rPr>
          <w:rtl w:val="0"/>
        </w:rPr>
        <w:t xml:space="preserve">gh release list -R DataTalksClub/nyc-tlc-data</w:t>
      </w:r>
    </w:p>
    <w:p w:rsidR="00000000" w:rsidDel="00000000" w:rsidP="00000000" w:rsidRDefault="00000000" w:rsidRPr="00000000" w14:paraId="00000A42">
      <w:pPr>
        <w:rPr/>
      </w:pPr>
      <w:r w:rsidDel="00000000" w:rsidR="00000000" w:rsidRPr="00000000">
        <w:rPr>
          <w:rtl w:val="0"/>
        </w:rPr>
        <w:t xml:space="preserve">gh release download yellow -R DataTalksClub/nyc-tlc-data</w:t>
      </w:r>
    </w:p>
    <w:p w:rsidR="00000000" w:rsidDel="00000000" w:rsidP="00000000" w:rsidRDefault="00000000" w:rsidRPr="00000000" w14:paraId="00000A43">
      <w:pPr>
        <w:rPr/>
      </w:pPr>
      <w:r w:rsidDel="00000000" w:rsidR="00000000" w:rsidRPr="00000000">
        <w:rPr>
          <w:rtl w:val="0"/>
        </w:rPr>
        <w:t xml:space="preserve">gh release download green -R DataTalksClub/nyc-tlc-data</w:t>
      </w:r>
    </w:p>
    <w:p w:rsidR="00000000" w:rsidDel="00000000" w:rsidP="00000000" w:rsidRDefault="00000000" w:rsidRPr="00000000" w14:paraId="00000A44">
      <w:pPr>
        <w:rPr/>
      </w:pPr>
      <w:r w:rsidDel="00000000" w:rsidR="00000000" w:rsidRPr="00000000">
        <w:rPr>
          <w:rtl w:val="0"/>
        </w:rPr>
        <w:t xml:space="preserve">etc.</w:t>
      </w:r>
    </w:p>
    <w:p w:rsidR="00000000" w:rsidDel="00000000" w:rsidP="00000000" w:rsidRDefault="00000000" w:rsidRPr="00000000" w14:paraId="00000A45">
      <w:pPr>
        <w:rPr/>
      </w:pPr>
      <w:r w:rsidDel="00000000" w:rsidR="00000000" w:rsidRPr="00000000">
        <w:rPr>
          <w:rtl w:val="0"/>
        </w:rPr>
        <w:t xml:space="preserve">Now you can upload the files to a GCS bucket using the GUI.</w:t>
      </w:r>
    </w:p>
    <w:p w:rsidR="00000000" w:rsidDel="00000000" w:rsidP="00000000" w:rsidRDefault="00000000" w:rsidRPr="00000000" w14:paraId="00000A46">
      <w:pPr>
        <w:pStyle w:val="Heading2"/>
        <w:rPr>
          <w:sz w:val="34"/>
          <w:szCs w:val="34"/>
        </w:rPr>
      </w:pPr>
      <w:bookmarkStart w:colFirst="0" w:colLast="0" w:name="_6pmmy5kns8sc" w:id="281"/>
      <w:bookmarkEnd w:id="281"/>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47">
      <w:pPr>
        <w:rPr/>
      </w:pPr>
      <w:r w:rsidDel="00000000" w:rsidR="00000000" w:rsidRPr="00000000">
        <w:rPr>
          <w:rtl w:val="0"/>
        </w:rPr>
        <w:t xml:space="preserve">I initially followed </w:t>
      </w:r>
      <w:hyperlink r:id="rId193">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49">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4A">
      <w:pPr>
        <w:rPr/>
      </w:pPr>
      <w:hyperlink r:id="rId194">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4B">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4C">
      <w:pPr>
        <w:pStyle w:val="Heading2"/>
        <w:rPr>
          <w:sz w:val="34"/>
          <w:szCs w:val="34"/>
        </w:rPr>
      </w:pPr>
      <w:bookmarkStart w:colFirst="0" w:colLast="0" w:name="_76fhdlafwlse" w:id="282"/>
      <w:bookmarkEnd w:id="282"/>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4D">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4E">
      <w:pPr>
        <w:pStyle w:val="Heading2"/>
        <w:spacing w:after="200" w:lineRule="auto"/>
        <w:rPr>
          <w:sz w:val="34"/>
          <w:szCs w:val="34"/>
        </w:rPr>
      </w:pPr>
      <w:bookmarkStart w:colFirst="0" w:colLast="0" w:name="_eneyqxhf3dbe" w:id="283"/>
      <w:bookmarkEnd w:id="283"/>
      <w:ins w:author="Ihilesen Egbokhare" w:id="8" w:date="2025-09-04T22:30:04Z">
        <w:r w:rsidDel="00000000" w:rsidR="00000000" w:rsidRPr="00000000">
          <w:rPr>
            <w:sz w:val="34"/>
            <w:szCs w:val="34"/>
            <w:rtl w:val="0"/>
          </w:rPr>
          <w:t xml:space="preserve">no</w:t>
        </w:r>
      </w:ins>
      <w:r w:rsidDel="00000000" w:rsidR="00000000" w:rsidRPr="00000000">
        <w:rPr>
          <w:sz w:val="34"/>
          <w:szCs w:val="34"/>
          <w:rtl w:val="0"/>
        </w:rPr>
        <w:t xml:space="preserve">GCP FREE TRIAL ACCOUNT ERROR</w:t>
      </w:r>
    </w:p>
    <w:p w:rsidR="00000000" w:rsidDel="00000000" w:rsidP="00000000" w:rsidRDefault="00000000" w:rsidRPr="00000000" w14:paraId="00000A4F">
      <w:pPr>
        <w:spacing w:after="240" w:before="240" w:lineRule="auto"/>
        <w:rPr>
          <w:sz w:val="22"/>
          <w:szCs w:val="22"/>
        </w:rPr>
      </w:pPr>
      <w:r w:rsidDel="00000000" w:rsidR="00000000" w:rsidRPr="00000000">
        <w:rPr>
          <w:sz w:val="22"/>
          <w:szCs w:val="22"/>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50">
      <w:pPr>
        <w:spacing w:after="240" w:before="240" w:lineRule="auto"/>
        <w:rPr>
          <w:sz w:val="22"/>
          <w:szCs w:val="22"/>
        </w:rPr>
      </w:pPr>
      <w:r w:rsidDel="00000000" w:rsidR="00000000" w:rsidRPr="00000000">
        <w:rPr>
          <w:sz w:val="22"/>
          <w:szCs w:val="22"/>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51">
      <w:pPr>
        <w:spacing w:after="240" w:before="240" w:lineRule="auto"/>
        <w:rPr>
          <w:sz w:val="22"/>
          <w:szCs w:val="22"/>
        </w:rPr>
      </w:pPr>
      <w:r w:rsidDel="00000000" w:rsidR="00000000" w:rsidRPr="00000000">
        <w:rPr>
          <w:sz w:val="22"/>
          <w:szCs w:val="22"/>
          <w:rtl w:val="0"/>
        </w:rPr>
        <w:t xml:space="preserve">If you're still running into the issue, this method could help you bypass the problem!</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pStyle w:val="Heading2"/>
        <w:rPr>
          <w:sz w:val="34"/>
          <w:szCs w:val="34"/>
        </w:rPr>
      </w:pPr>
      <w:bookmarkStart w:colFirst="0" w:colLast="0" w:name="_gr1o1h3hglco" w:id="284"/>
      <w:bookmarkEnd w:id="284"/>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54">
      <w:pPr>
        <w:rPr/>
      </w:pPr>
      <w:r w:rsidDel="00000000" w:rsidR="00000000" w:rsidRPr="00000000">
        <w:rPr>
          <w:rtl w:val="0"/>
        </w:rPr>
        <w:t xml:space="preserve">You can try to do this steps:</w:t>
      </w:r>
    </w:p>
    <w:p w:rsidR="00000000" w:rsidDel="00000000" w:rsidP="00000000" w:rsidRDefault="00000000" w:rsidRPr="00000000" w14:paraId="00000A55">
      <w:pPr>
        <w:rPr/>
      </w:pPr>
      <w:r w:rsidDel="00000000" w:rsidR="00000000" w:rsidRPr="00000000">
        <w:rPr/>
        <w:drawing>
          <wp:inline distB="114300" distT="114300" distL="114300" distR="114300">
            <wp:extent cx="6029325" cy="7610475"/>
            <wp:effectExtent b="0" l="0" r="0" t="0"/>
            <wp:docPr id="23" name="image26.png"/>
            <a:graphic>
              <a:graphicData uri="http://schemas.openxmlformats.org/drawingml/2006/picture">
                <pic:pic>
                  <pic:nvPicPr>
                    <pic:cNvPr id="0" name="image26.png"/>
                    <pic:cNvPicPr preferRelativeResize="0"/>
                  </pic:nvPicPr>
                  <pic:blipFill>
                    <a:blip r:embed="rId195"/>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pStyle w:val="Heading2"/>
        <w:rPr/>
      </w:pPr>
      <w:bookmarkStart w:colFirst="0" w:colLast="0" w:name="_xdwo41mql7gt" w:id="285"/>
      <w:bookmarkEnd w:id="285"/>
      <w:r w:rsidDel="00000000" w:rsidR="00000000" w:rsidRPr="00000000">
        <w:rPr>
          <w:rtl w:val="0"/>
        </w:rPr>
        <w:t xml:space="preserve">DBT - When running your first dbt model, if it fails with an error: </w:t>
      </w:r>
    </w:p>
    <w:p w:rsidR="00000000" w:rsidDel="00000000" w:rsidP="00000000" w:rsidRDefault="00000000" w:rsidRPr="00000000" w14:paraId="00000A58">
      <w:pPr>
        <w:numPr>
          <w:ilvl w:val="0"/>
          <w:numId w:val="88"/>
        </w:numPr>
        <w:spacing w:after="0" w:afterAutospacing="0"/>
        <w:ind w:left="720" w:hanging="360"/>
      </w:pPr>
      <w:r w:rsidDel="00000000" w:rsidR="00000000" w:rsidRPr="00000000">
        <w:rPr>
          <w:rtl w:val="0"/>
        </w:rPr>
        <w:t xml:space="preserve">404 Not found: Dataset was not found in location US</w:t>
      </w:r>
    </w:p>
    <w:p w:rsidR="00000000" w:rsidDel="00000000" w:rsidP="00000000" w:rsidRDefault="00000000" w:rsidRPr="00000000" w14:paraId="00000A59">
      <w:pPr>
        <w:numPr>
          <w:ilvl w:val="0"/>
          <w:numId w:val="88"/>
        </w:numPr>
        <w:ind w:left="720" w:hanging="360"/>
      </w:pPr>
      <w:r w:rsidDel="00000000" w:rsidR="00000000" w:rsidRPr="00000000">
        <w:rPr>
          <w:rtl w:val="0"/>
        </w:rPr>
        <w:t xml:space="preserve">404 Not found: Dataset eighth-zenith-372015:trip_data_all was not found in location us-west1</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b w:val="1"/>
          <w:rtl w:val="0"/>
        </w:rPr>
        <w:t xml:space="preserve">R:</w:t>
      </w:r>
      <w:r w:rsidDel="00000000" w:rsidR="00000000" w:rsidRPr="00000000">
        <w:rPr>
          <w:rtl w:val="0"/>
        </w:rPr>
        <w:t xml:space="preserve"> Go to BigQuery, and check the location of BOTH</w:t>
      </w:r>
    </w:p>
    <w:p w:rsidR="00000000" w:rsidDel="00000000" w:rsidP="00000000" w:rsidRDefault="00000000" w:rsidRPr="00000000" w14:paraId="00000A5C">
      <w:pPr>
        <w:numPr>
          <w:ilvl w:val="0"/>
          <w:numId w:val="15"/>
        </w:numPr>
        <w:ind w:left="720" w:hanging="360"/>
      </w:pPr>
      <w:r w:rsidDel="00000000" w:rsidR="00000000" w:rsidRPr="00000000">
        <w:rPr>
          <w:rtl w:val="0"/>
        </w:rPr>
        <w:t xml:space="preserve">The source dataset (trips_data_all), and</w:t>
      </w:r>
    </w:p>
    <w:p w:rsidR="00000000" w:rsidDel="00000000" w:rsidP="00000000" w:rsidRDefault="00000000" w:rsidRPr="00000000" w14:paraId="00000A5D">
      <w:pPr>
        <w:numPr>
          <w:ilvl w:val="0"/>
          <w:numId w:val="15"/>
        </w:numPr>
        <w:ind w:left="720" w:hanging="360"/>
      </w:pPr>
      <w:r w:rsidDel="00000000" w:rsidR="00000000" w:rsidRPr="00000000">
        <w:rPr>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5E">
      <w:pPr>
        <w:rPr/>
      </w:pPr>
      <w:r w:rsidDel="00000000" w:rsidR="00000000" w:rsidRPr="00000000">
        <w:rPr>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5F">
      <w:pPr>
        <w:rPr/>
      </w:pPr>
      <w:r w:rsidDel="00000000" w:rsidR="00000000" w:rsidRPr="00000000">
        <w:rPr>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hd w:fill="f3f3f3" w:val="clear"/>
          <w:rtl w:val="0"/>
        </w:rPr>
        <w:t xml:space="preserve">‘location: US</w:t>
      </w:r>
      <w:r w:rsidDel="00000000" w:rsidR="00000000" w:rsidRPr="00000000">
        <w:rPr>
          <w:rtl w:val="0"/>
        </w:rPr>
        <w:t xml:space="preserve">’, specify the region, so </w:t>
      </w:r>
      <w:r w:rsidDel="00000000" w:rsidR="00000000" w:rsidRPr="00000000">
        <w:rPr>
          <w:rFonts w:ascii="Roboto Mono" w:cs="Roboto Mono" w:eastAsia="Roboto Mono" w:hAnsi="Roboto Mono"/>
          <w:shd w:fill="f3f3f3" w:val="clear"/>
          <w:rtl w:val="0"/>
        </w:rPr>
        <w:t xml:space="preserve">‘location: US-east1</w:t>
      </w:r>
      <w:r w:rsidDel="00000000" w:rsidR="00000000" w:rsidRPr="00000000">
        <w:rPr>
          <w:rtl w:val="0"/>
        </w:rPr>
        <w:t xml:space="preserve">’. See </w:t>
      </w:r>
      <w:hyperlink r:id="rId196">
        <w:r w:rsidDel="00000000" w:rsidR="00000000" w:rsidRPr="00000000">
          <w:rPr>
            <w:u w:val="single"/>
            <w:rtl w:val="0"/>
          </w:rPr>
          <w:t xml:space="preserve">this Github comment</w:t>
        </w:r>
      </w:hyperlink>
      <w:r w:rsidDel="00000000" w:rsidR="00000000" w:rsidRPr="00000000">
        <w:rPr>
          <w:rtl w:val="0"/>
        </w:rPr>
        <w:t xml:space="preserve"> for more detail. Additionally please see </w:t>
      </w:r>
      <w:hyperlink r:id="rId197">
        <w:r w:rsidDel="00000000" w:rsidR="00000000" w:rsidRPr="00000000">
          <w:rPr>
            <w:u w:val="single"/>
            <w:rtl w:val="0"/>
          </w:rPr>
          <w:t xml:space="preserve">this post of Sandy</w:t>
        </w:r>
      </w:hyperlink>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 In </w:t>
      </w:r>
      <w:r w:rsidDel="00000000" w:rsidR="00000000" w:rsidRPr="00000000">
        <w:rPr>
          <w:b w:val="1"/>
          <w:i w:val="1"/>
          <w:sz w:val="30"/>
          <w:szCs w:val="30"/>
          <w:rtl w:val="0"/>
        </w:rPr>
        <w:t xml:space="preserve">DBT cloud</w:t>
      </w:r>
      <w:r w:rsidDel="00000000" w:rsidR="00000000" w:rsidRPr="00000000">
        <w:rPr>
          <w:rtl w:val="0"/>
        </w:rPr>
        <w:t xml:space="preserve"> you can actually specify the location using the following steps:</w:t>
      </w:r>
    </w:p>
    <w:p w:rsidR="00000000" w:rsidDel="00000000" w:rsidP="00000000" w:rsidRDefault="00000000" w:rsidRPr="00000000" w14:paraId="00000A62">
      <w:pPr>
        <w:numPr>
          <w:ilvl w:val="0"/>
          <w:numId w:val="106"/>
        </w:numPr>
        <w:ind w:left="720" w:hanging="360"/>
      </w:pPr>
      <w:r w:rsidDel="00000000" w:rsidR="00000000" w:rsidRPr="00000000">
        <w:rPr>
          <w:b w:val="1"/>
          <w:rtl w:val="0"/>
        </w:rPr>
        <w:t xml:space="preserve">GPo </w:t>
      </w:r>
      <w:r w:rsidDel="00000000" w:rsidR="00000000" w:rsidRPr="00000000">
        <w:rPr>
          <w:rtl w:val="0"/>
        </w:rPr>
        <w:t xml:space="preserve">to your profile page (top right drop-down --&gt; profile)</w:t>
      </w:r>
    </w:p>
    <w:p w:rsidR="00000000" w:rsidDel="00000000" w:rsidP="00000000" w:rsidRDefault="00000000" w:rsidRPr="00000000" w14:paraId="00000A63">
      <w:pPr>
        <w:numPr>
          <w:ilvl w:val="0"/>
          <w:numId w:val="106"/>
        </w:numPr>
        <w:ind w:left="720" w:hanging="360"/>
      </w:pPr>
      <w:r w:rsidDel="00000000" w:rsidR="00000000" w:rsidRPr="00000000">
        <w:rPr>
          <w:rtl w:val="0"/>
        </w:rPr>
        <w:t xml:space="preserve">Then </w:t>
      </w:r>
      <w:r w:rsidDel="00000000" w:rsidR="00000000" w:rsidRPr="00000000">
        <w:rPr>
          <w:b w:val="1"/>
          <w:rtl w:val="0"/>
        </w:rPr>
        <w:t xml:space="preserve">go </w:t>
      </w:r>
      <w:r w:rsidDel="00000000" w:rsidR="00000000" w:rsidRPr="00000000">
        <w:rPr>
          <w:rtl w:val="0"/>
        </w:rPr>
        <w:t xml:space="preserve">to under Credentials --&gt; Analytics (you may have customised this name)</w:t>
      </w:r>
    </w:p>
    <w:p w:rsidR="00000000" w:rsidDel="00000000" w:rsidP="00000000" w:rsidRDefault="00000000" w:rsidRPr="00000000" w14:paraId="00000A64">
      <w:pPr>
        <w:numPr>
          <w:ilvl w:val="0"/>
          <w:numId w:val="106"/>
        </w:numPr>
        <w:ind w:left="720" w:hanging="360"/>
      </w:pPr>
      <w:r w:rsidDel="00000000" w:rsidR="00000000" w:rsidRPr="00000000">
        <w:rPr>
          <w:b w:val="1"/>
          <w:rtl w:val="0"/>
        </w:rPr>
        <w:t xml:space="preserve">Click </w:t>
      </w:r>
      <w:r w:rsidDel="00000000" w:rsidR="00000000" w:rsidRPr="00000000">
        <w:rPr>
          <w:rtl w:val="0"/>
        </w:rPr>
        <w:t xml:space="preserve">on Bigquery &gt;</w:t>
      </w:r>
    </w:p>
    <w:p w:rsidR="00000000" w:rsidDel="00000000" w:rsidP="00000000" w:rsidRDefault="00000000" w:rsidRPr="00000000" w14:paraId="00000A65">
      <w:pPr>
        <w:numPr>
          <w:ilvl w:val="0"/>
          <w:numId w:val="106"/>
        </w:numPr>
        <w:ind w:left="720" w:hanging="360"/>
      </w:pPr>
      <w:r w:rsidDel="00000000" w:rsidR="00000000" w:rsidRPr="00000000">
        <w:rPr>
          <w:b w:val="1"/>
          <w:rtl w:val="0"/>
        </w:rPr>
        <w:t xml:space="preserve">Hit </w:t>
      </w:r>
      <w:r w:rsidDel="00000000" w:rsidR="00000000" w:rsidRPr="00000000">
        <w:rPr>
          <w:rtl w:val="0"/>
        </w:rPr>
        <w:t xml:space="preserve">Edit</w:t>
      </w:r>
    </w:p>
    <w:p w:rsidR="00000000" w:rsidDel="00000000" w:rsidP="00000000" w:rsidRDefault="00000000" w:rsidRPr="00000000" w14:paraId="00000A66">
      <w:pPr>
        <w:numPr>
          <w:ilvl w:val="0"/>
          <w:numId w:val="106"/>
        </w:numPr>
        <w:ind w:left="720" w:hanging="360"/>
      </w:pPr>
      <w:r w:rsidDel="00000000" w:rsidR="00000000" w:rsidRPr="00000000">
        <w:rPr>
          <w:b w:val="1"/>
          <w:rtl w:val="0"/>
        </w:rPr>
        <w:t xml:space="preserve">Update </w:t>
      </w:r>
      <w:r w:rsidDel="00000000" w:rsidR="00000000" w:rsidRPr="00000000">
        <w:rPr>
          <w:rtl w:val="0"/>
        </w:rPr>
        <w:t xml:space="preserve">your location, you may need to re-upload your service account JSON to re-fetch your private key, and </w:t>
      </w:r>
      <w:r w:rsidDel="00000000" w:rsidR="00000000" w:rsidRPr="00000000">
        <w:rPr>
          <w:b w:val="1"/>
          <w:rtl w:val="0"/>
        </w:rPr>
        <w:t xml:space="preserve">save. (NOTE: </w:t>
      </w:r>
      <w:r w:rsidDel="00000000" w:rsidR="00000000" w:rsidRPr="00000000">
        <w:rPr>
          <w:rtl w:val="0"/>
        </w:rPr>
        <w:t xml:space="preserve">be sure to exactly copy the region BigQuery specifies your dataset is in.</w:t>
      </w:r>
      <w:r w:rsidDel="00000000" w:rsidR="00000000" w:rsidRPr="00000000">
        <w:rPr>
          <w:b w:val="1"/>
          <w:rtl w:val="0"/>
        </w:rPr>
        <w:t xml:space="preserve">)</w:t>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pStyle w:val="Heading2"/>
        <w:rPr/>
      </w:pPr>
      <w:bookmarkStart w:colFirst="0" w:colLast="0" w:name="_aijeiwkjqsxe" w:id="286"/>
      <w:bookmarkEnd w:id="286"/>
      <w:r w:rsidDel="00000000" w:rsidR="00000000" w:rsidRPr="00000000">
        <w:rPr>
          <w:rtl w:val="0"/>
        </w:rPr>
        <w:t xml:space="preserve">DBT - When executing dbt run after installing dbt-utils latest version i.e., 1.0.0 warning has generated</w:t>
      </w:r>
    </w:p>
    <w:p w:rsidR="00000000" w:rsidDel="00000000" w:rsidP="00000000" w:rsidRDefault="00000000" w:rsidRPr="00000000" w14:paraId="00000A69">
      <w:pPr>
        <w:rPr>
          <w:rFonts w:ascii="Consolas" w:cs="Consolas" w:eastAsia="Consolas" w:hAnsi="Consolas"/>
          <w:sz w:val="20"/>
          <w:szCs w:val="20"/>
          <w:shd w:fill="111827" w:val="clear"/>
        </w:rPr>
      </w:pPr>
      <w:r w:rsidDel="00000000" w:rsidR="00000000" w:rsidRPr="00000000">
        <w:rPr>
          <w:rtl w:val="0"/>
        </w:rPr>
        <w:t xml:space="preserve">Error: </w:t>
      </w:r>
      <w:r w:rsidDel="00000000" w:rsidR="00000000" w:rsidRPr="00000000">
        <w:rPr>
          <w:rFonts w:ascii="Consolas" w:cs="Consolas" w:eastAsia="Consolas" w:hAnsi="Consolas"/>
          <w:sz w:val="20"/>
          <w:szCs w:val="20"/>
          <w:rtl w:val="0"/>
        </w:rPr>
        <w:t xml:space="preserve">`dbt_utils.surrogate_key` has been replaced by `dbt_utils.generate_surrogate_key`</w:t>
      </w:r>
      <w:r w:rsidDel="00000000" w:rsidR="00000000" w:rsidRPr="00000000">
        <w:rPr>
          <w:rtl w:val="0"/>
        </w:rPr>
      </w:r>
    </w:p>
    <w:p w:rsidR="00000000" w:rsidDel="00000000" w:rsidP="00000000" w:rsidRDefault="00000000" w:rsidRPr="00000000" w14:paraId="00000A6A">
      <w:pPr>
        <w:rPr/>
      </w:pPr>
      <w:r w:rsidDel="00000000" w:rsidR="00000000" w:rsidRPr="00000000">
        <w:rPr>
          <w:rtl w:val="0"/>
        </w:rPr>
        <w:t xml:space="preserve">Fix:</w:t>
      </w:r>
    </w:p>
    <w:p w:rsidR="00000000" w:rsidDel="00000000" w:rsidP="00000000" w:rsidRDefault="00000000" w:rsidRPr="00000000" w14:paraId="00000A6B">
      <w:pPr>
        <w:rPr>
          <w:shd w:fill="f9fafb" w:val="clear"/>
        </w:rPr>
      </w:pPr>
      <w:r w:rsidDel="00000000" w:rsidR="00000000" w:rsidRPr="00000000">
        <w:rPr>
          <w:rtl w:val="0"/>
        </w:rPr>
        <w:t xml:space="preserve">Replace </w:t>
      </w:r>
      <w:r w:rsidDel="00000000" w:rsidR="00000000" w:rsidRPr="00000000">
        <w:rPr>
          <w:rFonts w:ascii="Consolas" w:cs="Consolas" w:eastAsia="Consolas" w:hAnsi="Consolas"/>
          <w:sz w:val="20"/>
          <w:szCs w:val="20"/>
          <w:rtl w:val="0"/>
        </w:rPr>
        <w:t xml:space="preserve">dbt_utils.surrogate_key </w:t>
      </w:r>
      <w:r w:rsidDel="00000000" w:rsidR="00000000" w:rsidRPr="00000000">
        <w:rPr>
          <w:rtl w:val="0"/>
        </w:rPr>
        <w:t xml:space="preserve"> with </w:t>
      </w:r>
      <w:r w:rsidDel="00000000" w:rsidR="00000000" w:rsidRPr="00000000">
        <w:rPr>
          <w:rFonts w:ascii="Consolas" w:cs="Consolas" w:eastAsia="Consolas" w:hAnsi="Consolas"/>
          <w:sz w:val="20"/>
          <w:szCs w:val="20"/>
          <w:rtl w:val="0"/>
        </w:rPr>
        <w:t xml:space="preserve">dbt_utils.generate_surrogate_key</w:t>
      </w:r>
      <w:r w:rsidDel="00000000" w:rsidR="00000000" w:rsidRPr="00000000">
        <w:rPr>
          <w:rtl w:val="0"/>
        </w:rPr>
        <w:t xml:space="preserve"> in </w:t>
      </w:r>
      <w:r w:rsidDel="00000000" w:rsidR="00000000" w:rsidRPr="00000000">
        <w:rPr>
          <w:shd w:fill="f9fafb" w:val="clear"/>
          <w:rtl w:val="0"/>
        </w:rPr>
        <w:t xml:space="preserve">stg_green_tripdata.sql</w:t>
      </w:r>
    </w:p>
    <w:p w:rsidR="00000000" w:rsidDel="00000000" w:rsidP="00000000" w:rsidRDefault="00000000" w:rsidRPr="00000000" w14:paraId="00000A6C">
      <w:pPr>
        <w:rPr>
          <w:b w:val="1"/>
          <w:sz w:val="34"/>
          <w:szCs w:val="34"/>
        </w:rPr>
      </w:pPr>
      <w:r w:rsidDel="00000000" w:rsidR="00000000" w:rsidRPr="00000000">
        <w:rPr>
          <w:rtl w:val="0"/>
        </w:rPr>
      </w:r>
    </w:p>
    <w:p w:rsidR="00000000" w:rsidDel="00000000" w:rsidP="00000000" w:rsidRDefault="00000000" w:rsidRPr="00000000" w14:paraId="00000A6D">
      <w:pPr>
        <w:pStyle w:val="Heading2"/>
        <w:rPr/>
      </w:pPr>
      <w:bookmarkStart w:colFirst="0" w:colLast="0" w:name="_9nbk0d9pdtw2" w:id="287"/>
      <w:bookmarkEnd w:id="287"/>
      <w:r w:rsidDel="00000000" w:rsidR="00000000" w:rsidRPr="00000000">
        <w:rPr>
          <w:rtl w:val="0"/>
        </w:rPr>
        <w:t xml:space="preserve">When executing dbt run after fact_trips.sql has been created, the task failed with error:  “Access Denied: BigQuery BigQuery: Permission denied while globbing file pattern.”</w:t>
      </w:r>
    </w:p>
    <w:p w:rsidR="00000000" w:rsidDel="00000000" w:rsidP="00000000" w:rsidRDefault="00000000" w:rsidRPr="00000000" w14:paraId="00000A6E">
      <w:pPr>
        <w:rPr/>
      </w:pPr>
      <w:r w:rsidDel="00000000" w:rsidR="00000000" w:rsidRPr="00000000">
        <w:rPr>
          <w:rtl w:val="0"/>
        </w:rPr>
        <w:t xml:space="preserve">1. Fixed by adding the Storage Object Viewer role to the service account in use in BigQuery.</w:t>
      </w:r>
    </w:p>
    <w:p w:rsidR="00000000" w:rsidDel="00000000" w:rsidP="00000000" w:rsidRDefault="00000000" w:rsidRPr="00000000" w14:paraId="00000A6F">
      <w:pPr>
        <w:rPr/>
      </w:pPr>
      <w:r w:rsidDel="00000000" w:rsidR="00000000" w:rsidRPr="00000000">
        <w:rPr>
          <w:rtl w:val="0"/>
        </w:rPr>
        <w:t xml:space="preserve">2. Add the related roles to the service account in use in GCS.</w:t>
      </w:r>
    </w:p>
    <w:p w:rsidR="00000000" w:rsidDel="00000000" w:rsidP="00000000" w:rsidRDefault="00000000" w:rsidRPr="00000000" w14:paraId="00000A70">
      <w:pPr>
        <w:rPr>
          <w:rFonts w:ascii="Consolas" w:cs="Consolas" w:eastAsia="Consolas" w:hAnsi="Consolas"/>
          <w:highlight w:val="white"/>
        </w:rPr>
      </w:pPr>
      <w:r w:rsidDel="00000000" w:rsidR="00000000" w:rsidRPr="00000000">
        <w:rPr>
          <w:rFonts w:ascii="Consolas" w:cs="Consolas" w:eastAsia="Consolas" w:hAnsi="Consolas"/>
          <w:highlight w:val="white"/>
        </w:rPr>
        <w:drawing>
          <wp:inline distB="114300" distT="114300" distL="114300" distR="114300">
            <wp:extent cx="19507200" cy="9963150"/>
            <wp:effectExtent b="0" l="0" r="0" t="0"/>
            <wp:docPr id="7" name="image11.png"/>
            <a:graphic>
              <a:graphicData uri="http://schemas.openxmlformats.org/drawingml/2006/picture">
                <pic:pic>
                  <pic:nvPicPr>
                    <pic:cNvPr id="0" name="image11.png"/>
                    <pic:cNvPicPr preferRelativeResize="0"/>
                  </pic:nvPicPr>
                  <pic:blipFill>
                    <a:blip r:embed="rId198"/>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2">
      <w:pPr>
        <w:pStyle w:val="Heading2"/>
        <w:spacing w:after="200" w:lineRule="auto"/>
        <w:rPr>
          <w:sz w:val="34"/>
          <w:szCs w:val="34"/>
        </w:rPr>
      </w:pPr>
      <w:bookmarkStart w:colFirst="0" w:colLast="0" w:name="_kzb1xlzgem62" w:id="288"/>
      <w:bookmarkEnd w:id="288"/>
      <w:r w:rsidDel="00000000" w:rsidR="00000000" w:rsidRPr="00000000">
        <w:rPr>
          <w:sz w:val="34"/>
          <w:szCs w:val="34"/>
          <w:rtl w:val="0"/>
        </w:rPr>
        <w:t xml:space="preserve">When You are getting error dbt_utils not found</w:t>
      </w:r>
    </w:p>
    <w:p w:rsidR="00000000" w:rsidDel="00000000" w:rsidP="00000000" w:rsidRDefault="00000000" w:rsidRPr="00000000" w14:paraId="00000A73">
      <w:pPr>
        <w:rPr/>
      </w:pPr>
      <w:r w:rsidDel="00000000" w:rsidR="00000000" w:rsidRPr="00000000">
        <w:rPr>
          <w:rtl w:val="0"/>
        </w:rPr>
        <w:t xml:space="preserve">You need to create packages.yml file in main project directory and add packages’ meta data: </w:t>
      </w:r>
    </w:p>
    <w:p w:rsidR="00000000" w:rsidDel="00000000" w:rsidP="00000000" w:rsidRDefault="00000000" w:rsidRPr="00000000" w14:paraId="00000A74">
      <w:pPr>
        <w:rPr/>
      </w:pPr>
      <w:r w:rsidDel="00000000" w:rsidR="00000000" w:rsidRPr="00000000">
        <w:rPr>
          <w:rtl w:val="0"/>
        </w:rPr>
        <w:t xml:space="preserve">packages:</w:t>
      </w:r>
    </w:p>
    <w:p w:rsidR="00000000" w:rsidDel="00000000" w:rsidP="00000000" w:rsidRDefault="00000000" w:rsidRPr="00000000" w14:paraId="00000A75">
      <w:pPr>
        <w:rPr/>
      </w:pPr>
      <w:r w:rsidDel="00000000" w:rsidR="00000000" w:rsidRPr="00000000">
        <w:rPr>
          <w:rtl w:val="0"/>
        </w:rPr>
        <w:t xml:space="preserve">  - package: dbt-labs/dbt_utils</w:t>
      </w:r>
    </w:p>
    <w:p w:rsidR="00000000" w:rsidDel="00000000" w:rsidP="00000000" w:rsidRDefault="00000000" w:rsidRPr="00000000" w14:paraId="00000A76">
      <w:pPr>
        <w:rPr/>
      </w:pPr>
      <w:r w:rsidDel="00000000" w:rsidR="00000000" w:rsidRPr="00000000">
        <w:rPr>
          <w:rtl w:val="0"/>
        </w:rPr>
        <w:tab/>
        <w:t xml:space="preserve">version: 0.8.0</w:t>
      </w:r>
    </w:p>
    <w:p w:rsidR="00000000" w:rsidDel="00000000" w:rsidP="00000000" w:rsidRDefault="00000000" w:rsidRPr="00000000" w14:paraId="00000A77">
      <w:pPr>
        <w:rPr/>
      </w:pPr>
      <w:r w:rsidDel="00000000" w:rsidR="00000000" w:rsidRPr="00000000">
        <w:rPr>
          <w:rtl w:val="0"/>
        </w:rPr>
        <w:t xml:space="preserve">After creating file run:</w:t>
      </w:r>
    </w:p>
    <w:p w:rsidR="00000000" w:rsidDel="00000000" w:rsidP="00000000" w:rsidRDefault="00000000" w:rsidRPr="00000000" w14:paraId="00000A78">
      <w:pPr>
        <w:rPr/>
      </w:pPr>
      <w:r w:rsidDel="00000000" w:rsidR="00000000" w:rsidRPr="00000000">
        <w:rPr>
          <w:rtl w:val="0"/>
        </w:rPr>
        <w:t xml:space="preserve">dbt deps</w:t>
      </w:r>
    </w:p>
    <w:p w:rsidR="00000000" w:rsidDel="00000000" w:rsidP="00000000" w:rsidRDefault="00000000" w:rsidRPr="00000000" w14:paraId="00000A79">
      <w:pPr>
        <w:rPr/>
      </w:pPr>
      <w:r w:rsidDel="00000000" w:rsidR="00000000" w:rsidRPr="00000000">
        <w:rPr>
          <w:rtl w:val="0"/>
        </w:rPr>
        <w:t xml:space="preserve">And hit enter.</w:t>
      </w:r>
    </w:p>
    <w:p w:rsidR="00000000" w:rsidDel="00000000" w:rsidP="00000000" w:rsidRDefault="00000000" w:rsidRPr="00000000" w14:paraId="00000A7A">
      <w:pPr>
        <w:pStyle w:val="Heading2"/>
        <w:rPr>
          <w:sz w:val="24"/>
          <w:szCs w:val="24"/>
        </w:rPr>
      </w:pPr>
      <w:bookmarkStart w:colFirst="0" w:colLast="0" w:name="_j54jjefo1y1e" w:id="289"/>
      <w:bookmarkEnd w:id="289"/>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7B">
      <w:pPr>
        <w:rPr>
          <w:sz w:val="34"/>
          <w:szCs w:val="34"/>
        </w:rPr>
      </w:pPr>
      <w:r w:rsidDel="00000000" w:rsidR="00000000" w:rsidRPr="00000000">
        <w:rPr>
          <w:rtl w:val="0"/>
        </w:rPr>
        <w:t xml:space="preserve">Ensure you properly format your yml file. Check the build logs if the run was completed successfully. You can expand the command history console (where you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7C">
      <w:pPr>
        <w:pStyle w:val="Heading2"/>
        <w:rPr/>
      </w:pPr>
      <w:bookmarkStart w:colFirst="0" w:colLast="0" w:name="_gqeckghjh0tu" w:id="290"/>
      <w:bookmarkEnd w:id="290"/>
      <w:r w:rsidDel="00000000" w:rsidR="00000000" w:rsidRPr="00000000">
        <w:rPr>
          <w:rtl w:val="0"/>
        </w:rPr>
        <w:t xml:space="preserve">Build - Why do my Fact_trips only contain a few days of data?</w:t>
      </w:r>
    </w:p>
    <w:p w:rsidR="00000000" w:rsidDel="00000000" w:rsidP="00000000" w:rsidRDefault="00000000" w:rsidRPr="00000000" w14:paraId="00000A7D">
      <w:pPr>
        <w:rPr>
          <w:highlight w:val="white"/>
        </w:rPr>
      </w:pPr>
      <w:r w:rsidDel="00000000" w:rsidR="00000000" w:rsidRPr="00000000">
        <w:rPr>
          <w:highlight w:val="white"/>
          <w:rtl w:val="0"/>
        </w:rPr>
        <w:t xml:space="preserve">Make sure you use:</w:t>
      </w:r>
    </w:p>
    <w:p w:rsidR="00000000" w:rsidDel="00000000" w:rsidP="00000000" w:rsidRDefault="00000000" w:rsidRPr="00000000" w14:paraId="00000A7E">
      <w:pPr>
        <w:numPr>
          <w:ilvl w:val="0"/>
          <w:numId w:val="58"/>
        </w:numPr>
        <w:spacing w:after="0" w:afterAutospacing="0"/>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A7F">
      <w:pPr>
        <w:numPr>
          <w:ilvl w:val="0"/>
          <w:numId w:val="58"/>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A80">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A81">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82">
      <w:pPr>
        <w:pStyle w:val="Heading2"/>
        <w:rPr/>
      </w:pPr>
      <w:bookmarkStart w:colFirst="0" w:colLast="0" w:name="_jwv9h664v6ml" w:id="291"/>
      <w:bookmarkEnd w:id="291"/>
      <w:r w:rsidDel="00000000" w:rsidR="00000000" w:rsidRPr="00000000">
        <w:rPr>
          <w:rtl w:val="0"/>
        </w:rPr>
        <w:t xml:space="preserve">Build - Why do my fact_trips only contain one month of data?</w:t>
      </w:r>
    </w:p>
    <w:p w:rsidR="00000000" w:rsidDel="00000000" w:rsidP="00000000" w:rsidRDefault="00000000" w:rsidRPr="00000000" w14:paraId="00000A83">
      <w:pPr>
        <w:rPr/>
      </w:pPr>
      <w:r w:rsidDel="00000000" w:rsidR="00000000" w:rsidRPr="00000000">
        <w:rPr>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A84">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85">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86">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87">
      <w:pPr>
        <w:pStyle w:val="Heading2"/>
        <w:rPr/>
      </w:pPr>
      <w:bookmarkStart w:colFirst="0" w:colLast="0" w:name="_p6dcleiuuri" w:id="292"/>
      <w:bookmarkEnd w:id="292"/>
      <w:r w:rsidDel="00000000" w:rsidR="00000000" w:rsidRPr="00000000">
        <w:rPr>
          <w:rtl w:val="0"/>
        </w:rPr>
        <w:t xml:space="preserve">BigQuery returns an error when I try to run the dm_monthly_zone_revenue.sql model.</w:t>
      </w:r>
    </w:p>
    <w:p w:rsidR="00000000" w:rsidDel="00000000" w:rsidP="00000000" w:rsidRDefault="00000000" w:rsidRPr="00000000" w14:paraId="00000A88">
      <w:pPr>
        <w:rPr>
          <w:b w:val="1"/>
          <w:highlight w:val="white"/>
        </w:rPr>
      </w:pPr>
      <w:r w:rsidDel="00000000" w:rsidR="00000000" w:rsidRPr="00000000">
        <w:rPr>
          <w:rtl w:val="0"/>
        </w:rPr>
      </w:r>
    </w:p>
    <w:p w:rsidR="00000000" w:rsidDel="00000000" w:rsidP="00000000" w:rsidRDefault="00000000" w:rsidRPr="00000000" w14:paraId="00000A89">
      <w:pPr>
        <w:rPr>
          <w:highlight w:val="white"/>
        </w:rPr>
      </w:pPr>
      <w:r w:rsidDel="00000000" w:rsidR="00000000" w:rsidRPr="00000000">
        <w:rPr>
          <w:highlight w:val="white"/>
          <w:rtl w:val="0"/>
        </w:rPr>
        <w:t xml:space="preserve">R: After the second </w:t>
      </w:r>
      <w:r w:rsidDel="00000000" w:rsidR="00000000" w:rsidRPr="00000000">
        <w:rPr>
          <w:rFonts w:ascii="Consolas" w:cs="Consolas" w:eastAsia="Consolas" w:hAnsi="Consolas"/>
          <w:highlight w:val="white"/>
          <w:rtl w:val="0"/>
        </w:rPr>
        <w:t xml:space="preserve">SELECT</w:t>
      </w:r>
      <w:r w:rsidDel="00000000" w:rsidR="00000000" w:rsidRPr="00000000">
        <w:rPr>
          <w:highlight w:val="white"/>
          <w:rtl w:val="0"/>
        </w:rPr>
        <w:t xml:space="preserve">, change this line:</w:t>
      </w:r>
    </w:p>
    <w:p w:rsidR="00000000" w:rsidDel="00000000" w:rsidP="00000000" w:rsidRDefault="00000000" w:rsidRPr="00000000" w14:paraId="00000A8A">
      <w:pPr>
        <w:rPr>
          <w:highlight w:val="white"/>
        </w:rPr>
      </w:pPr>
      <w:r w:rsidDel="00000000" w:rsidR="00000000" w:rsidRPr="00000000">
        <w:rPr>
          <w:rFonts w:ascii="Roboto Mono" w:cs="Roboto Mono" w:eastAsia="Roboto Mono" w:hAnsi="Roboto Mono"/>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8B">
      <w:pPr>
        <w:rPr>
          <w:highlight w:val="white"/>
        </w:rPr>
      </w:pPr>
      <w:r w:rsidDel="00000000" w:rsidR="00000000" w:rsidRPr="00000000">
        <w:rPr>
          <w:highlight w:val="white"/>
          <w:rtl w:val="0"/>
        </w:rPr>
        <w:t xml:space="preserve">To this line:</w:t>
      </w:r>
    </w:p>
    <w:p w:rsidR="00000000" w:rsidDel="00000000" w:rsidP="00000000" w:rsidRDefault="00000000" w:rsidRPr="00000000" w14:paraId="00000A8C">
      <w:pPr>
        <w:rPr>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tl w:val="0"/>
        </w:rPr>
      </w:r>
    </w:p>
    <w:p w:rsidR="00000000" w:rsidDel="00000000" w:rsidP="00000000" w:rsidRDefault="00000000" w:rsidRPr="00000000" w14:paraId="00000A8D">
      <w:pPr>
        <w:rPr>
          <w:highlight w:val="white"/>
        </w:rPr>
      </w:pPr>
      <w:r w:rsidDel="00000000" w:rsidR="00000000" w:rsidRPr="00000000">
        <w:rPr>
          <w:highlight w:val="white"/>
          <w:rtl w:val="0"/>
        </w:rPr>
        <w:t xml:space="preserve">Make sure that “month” isn’t surrounded by quotes!</w:t>
      </w:r>
    </w:p>
    <w:p w:rsidR="00000000" w:rsidDel="00000000" w:rsidP="00000000" w:rsidRDefault="00000000" w:rsidRPr="00000000" w14:paraId="00000A8E">
      <w:pPr>
        <w:rPr>
          <w:highlight w:val="white"/>
        </w:rPr>
      </w:pPr>
      <w:r w:rsidDel="00000000" w:rsidR="00000000" w:rsidRPr="00000000">
        <w:rPr>
          <w:rtl w:val="0"/>
        </w:rPr>
      </w:r>
    </w:p>
    <w:p w:rsidR="00000000" w:rsidDel="00000000" w:rsidP="00000000" w:rsidRDefault="00000000" w:rsidRPr="00000000" w14:paraId="00000A8F">
      <w:pPr>
        <w:pStyle w:val="Heading2"/>
        <w:rPr/>
      </w:pPr>
      <w:bookmarkStart w:colFirst="0" w:colLast="0" w:name="_d8xa3vdg60jk" w:id="293"/>
      <w:bookmarkEnd w:id="293"/>
      <w:r w:rsidDel="00000000" w:rsidR="00000000" w:rsidRPr="00000000">
        <w:rPr>
          <w:rtl w:val="0"/>
        </w:rPr>
        <w:t xml:space="preserve">DBT - Warning: dbt_utils.surrogate_key has been replaced by dbt_utils.generate_surrogate_key. The new macro treats null values(...)To restore the behaviour of the original macro, </w:t>
      </w:r>
    </w:p>
    <w:p w:rsidR="00000000" w:rsidDel="00000000" w:rsidP="00000000" w:rsidRDefault="00000000" w:rsidRPr="00000000" w14:paraId="00000A90">
      <w:pPr>
        <w:pStyle w:val="Heading2"/>
        <w:spacing w:after="200" w:lineRule="auto"/>
        <w:rPr>
          <w:b w:val="1"/>
          <w:sz w:val="22"/>
          <w:szCs w:val="22"/>
        </w:rPr>
      </w:pPr>
      <w:bookmarkStart w:colFirst="0" w:colLast="0" w:name="_nwxhxh4fbzxj" w:id="294"/>
      <w:bookmarkEnd w:id="294"/>
      <w:r w:rsidDel="00000000" w:rsidR="00000000" w:rsidRPr="00000000">
        <w:rPr>
          <w:b w:val="1"/>
          <w:sz w:val="22"/>
          <w:szCs w:val="22"/>
          <w:rtl w:val="0"/>
        </w:rPr>
        <w:t xml:space="preserve">That means the surrogate_key has been deprecated, and it indicates you should replace it with the new method `generate_surrogate_key`</w:t>
      </w:r>
    </w:p>
    <w:p w:rsidR="00000000" w:rsidDel="00000000" w:rsidP="00000000" w:rsidRDefault="00000000" w:rsidRPr="00000000" w14:paraId="00000A91">
      <w:pPr>
        <w:pStyle w:val="Heading2"/>
        <w:spacing w:after="200" w:lineRule="auto"/>
        <w:rPr>
          <w:sz w:val="22"/>
          <w:szCs w:val="22"/>
        </w:rPr>
      </w:pPr>
      <w:bookmarkStart w:colFirst="0" w:colLast="0" w:name="_l0uicvr4ov4c" w:id="295"/>
      <w:bookmarkEnd w:id="295"/>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92">
      <w:pPr>
        <w:rPr>
          <w:b w:val="1"/>
        </w:rPr>
      </w:pPr>
      <w:r w:rsidDel="00000000" w:rsidR="00000000" w:rsidRPr="00000000">
        <w:rPr>
          <w:b w:val="1"/>
          <w:rtl w:val="0"/>
        </w:rPr>
        <w:br w:type="textWrapping"/>
        <w:t xml:space="preserve">For this instead:</w:t>
        <w:br w:type="textWrapping"/>
      </w:r>
      <w:r w:rsidDel="00000000" w:rsidR="00000000" w:rsidRPr="00000000">
        <w:rPr>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93">
      <w:pPr>
        <w:rPr>
          <w:b w:val="1"/>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add a global variable in dbt_project.yml(...)</w:t>
      </w:r>
    </w:p>
    <w:p w:rsidR="00000000" w:rsidDel="00000000" w:rsidP="00000000" w:rsidRDefault="00000000" w:rsidRPr="00000000" w14:paraId="00000A95">
      <w:pPr>
        <w:pStyle w:val="Heading2"/>
        <w:spacing w:after="200" w:lineRule="auto"/>
        <w:rPr>
          <w:rFonts w:ascii="Consolas" w:cs="Consolas" w:eastAsia="Consolas" w:hAnsi="Consolas"/>
          <w:sz w:val="18"/>
          <w:szCs w:val="18"/>
        </w:rPr>
      </w:pPr>
      <w:bookmarkStart w:colFirst="0" w:colLast="0" w:name="_lab8o4ooguvu" w:id="296"/>
      <w:bookmarkEnd w:id="296"/>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A96">
      <w:pPr>
        <w:pStyle w:val="Heading2"/>
        <w:spacing w:after="200" w:lineRule="auto"/>
        <w:rPr>
          <w:sz w:val="34"/>
          <w:szCs w:val="34"/>
        </w:rPr>
      </w:pPr>
      <w:bookmarkStart w:colFirst="0" w:colLast="0" w:name="_lhszj5syatrw" w:id="297"/>
      <w:bookmarkEnd w:id="297"/>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97">
      <w:pPr>
        <w:pStyle w:val="Heading2"/>
        <w:spacing w:after="200" w:lineRule="auto"/>
        <w:rPr>
          <w:sz w:val="34"/>
          <w:szCs w:val="34"/>
        </w:rPr>
      </w:pPr>
      <w:bookmarkStart w:colFirst="0" w:colLast="0" w:name="_eb6dafe3gay" w:id="298"/>
      <w:bookmarkEnd w:id="298"/>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A98">
      <w:pPr>
        <w:rPr>
          <w:highlight w:val="white"/>
        </w:rPr>
      </w:pPr>
      <w:r w:rsidDel="00000000" w:rsidR="00000000" w:rsidRPr="00000000">
        <w:rPr>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99">
      <w:pPr>
        <w:pStyle w:val="Heading2"/>
        <w:spacing w:after="200" w:lineRule="auto"/>
        <w:rPr>
          <w:sz w:val="34"/>
          <w:szCs w:val="34"/>
        </w:rPr>
      </w:pPr>
      <w:bookmarkStart w:colFirst="0" w:colLast="0" w:name="_m4h5dlb91555" w:id="299"/>
      <w:bookmarkEnd w:id="299"/>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A9A">
      <w:pPr>
        <w:rPr>
          <w:highlight w:val="white"/>
        </w:rPr>
      </w:pPr>
      <w:r w:rsidDel="00000000" w:rsidR="00000000" w:rsidRPr="00000000">
        <w:rPr>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9B">
      <w:pPr>
        <w:rPr>
          <w:highlight w:val="white"/>
        </w:rPr>
      </w:pPr>
      <w:r w:rsidDel="00000000" w:rsidR="00000000" w:rsidRPr="00000000">
        <w:rPr>
          <w:rtl w:val="0"/>
        </w:rPr>
      </w:r>
    </w:p>
    <w:p w:rsidR="00000000" w:rsidDel="00000000" w:rsidP="00000000" w:rsidRDefault="00000000" w:rsidRPr="00000000" w14:paraId="00000A9C">
      <w:pPr>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A9D">
      <w:pPr>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9E">
      <w:pPr>
        <w:rPr/>
      </w:pPr>
      <w:r w:rsidDel="00000000" w:rsidR="00000000" w:rsidRPr="00000000">
        <w:rPr/>
        <w:drawing>
          <wp:inline distB="114300" distT="114300" distL="114300" distR="114300">
            <wp:extent cx="2705100" cy="1981200"/>
            <wp:effectExtent b="0" l="0" r="0" t="0"/>
            <wp:docPr id="33" name="image25.png"/>
            <a:graphic>
              <a:graphicData uri="http://schemas.openxmlformats.org/drawingml/2006/picture">
                <pic:pic>
                  <pic:nvPicPr>
                    <pic:cNvPr id="0" name="image25.png"/>
                    <pic:cNvPicPr preferRelativeResize="0"/>
                  </pic:nvPicPr>
                  <pic:blipFill>
                    <a:blip r:embed="rId199"/>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pStyle w:val="Heading2"/>
        <w:spacing w:after="200" w:lineRule="auto"/>
        <w:rPr>
          <w:b w:val="1"/>
          <w:sz w:val="34"/>
          <w:szCs w:val="34"/>
        </w:rPr>
      </w:pPr>
      <w:bookmarkStart w:colFirst="0" w:colLast="0" w:name="_1e6ijfycc40h" w:id="300"/>
      <w:bookmarkEnd w:id="300"/>
      <w:r w:rsidDel="00000000" w:rsidR="00000000" w:rsidRPr="00000000">
        <w:rPr>
          <w:b w:val="1"/>
          <w:sz w:val="34"/>
          <w:szCs w:val="34"/>
        </w:rPr>
        <w:drawing>
          <wp:inline distB="114300" distT="114300" distL="114300" distR="114300">
            <wp:extent cx="6481763" cy="1449143"/>
            <wp:effectExtent b="0" l="0" r="0" t="0"/>
            <wp:docPr id="60" name="image43.png"/>
            <a:graphic>
              <a:graphicData uri="http://schemas.openxmlformats.org/drawingml/2006/picture">
                <pic:pic>
                  <pic:nvPicPr>
                    <pic:cNvPr id="0" name="image43.png"/>
                    <pic:cNvPicPr preferRelativeResize="0"/>
                  </pic:nvPicPr>
                  <pic:blipFill>
                    <a:blip r:embed="rId200"/>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pStyle w:val="Heading2"/>
        <w:rPr/>
      </w:pPr>
      <w:bookmarkStart w:colFirst="0" w:colLast="0" w:name="_ssdqky8b1360" w:id="301"/>
      <w:bookmarkEnd w:id="301"/>
      <w:r w:rsidDel="00000000" w:rsidR="00000000" w:rsidRPr="00000000">
        <w:rPr>
          <w:rtl w:val="0"/>
        </w:rPr>
        <w:t xml:space="preserve">Why do we need the Staging dataset?</w:t>
      </w:r>
    </w:p>
    <w:p w:rsidR="00000000" w:rsidDel="00000000" w:rsidP="00000000" w:rsidRDefault="00000000" w:rsidRPr="00000000" w14:paraId="00000AA1">
      <w:pPr>
        <w:rPr/>
      </w:pPr>
      <w:r w:rsidDel="00000000" w:rsidR="00000000" w:rsidRPr="00000000">
        <w:rPr>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A2">
      <w:pPr>
        <w:rPr/>
      </w:pPr>
      <w:r w:rsidDel="00000000" w:rsidR="00000000" w:rsidRPr="00000000">
        <w:rPr>
          <w:b w:val="1"/>
          <w:rtl w:val="0"/>
        </w:rPr>
        <w:t xml:space="preserve">R</w:t>
      </w:r>
      <w:r w:rsidDel="00000000" w:rsidR="00000000" w:rsidRPr="00000000">
        <w:rPr>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A3">
      <w:pPr>
        <w:rPr>
          <w:highlight w:val="white"/>
        </w:rPr>
      </w:pPr>
      <w:r w:rsidDel="00000000" w:rsidR="00000000" w:rsidRPr="00000000">
        <w:rPr>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A4">
      <w:pPr>
        <w:rPr>
          <w:highlight w:val="white"/>
        </w:rPr>
      </w:pPr>
      <w:r w:rsidDel="00000000" w:rsidR="00000000" w:rsidRPr="00000000">
        <w:rPr>
          <w:rtl w:val="0"/>
        </w:rPr>
      </w:r>
    </w:p>
    <w:p w:rsidR="00000000" w:rsidDel="00000000" w:rsidP="00000000" w:rsidRDefault="00000000" w:rsidRPr="00000000" w14:paraId="00000AA5">
      <w:pPr>
        <w:pStyle w:val="Heading2"/>
        <w:spacing w:after="200" w:lineRule="auto"/>
        <w:rPr>
          <w:sz w:val="34"/>
          <w:szCs w:val="34"/>
        </w:rPr>
      </w:pPr>
      <w:bookmarkStart w:colFirst="0" w:colLast="0" w:name="_ejs222v67jci" w:id="302"/>
      <w:bookmarkEnd w:id="302"/>
      <w:r w:rsidDel="00000000" w:rsidR="00000000" w:rsidRPr="00000000">
        <w:rPr>
          <w:sz w:val="34"/>
          <w:szCs w:val="34"/>
          <w:rtl w:val="0"/>
        </w:rPr>
        <w:t xml:space="preserve">DBT - Docs Served but Not Accessible via Browser</w:t>
      </w:r>
    </w:p>
    <w:p w:rsidR="00000000" w:rsidDel="00000000" w:rsidP="00000000" w:rsidRDefault="00000000" w:rsidRPr="00000000" w14:paraId="00000AA6">
      <w:pPr>
        <w:rPr/>
      </w:pPr>
      <w:r w:rsidDel="00000000" w:rsidR="00000000" w:rsidRPr="00000000">
        <w:rPr>
          <w:rtl w:val="0"/>
        </w:rPr>
        <w:t xml:space="preserve">Try removing the “network: host” line in docker-compose. </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spacing w:after="200" w:lineRule="auto"/>
        <w:rPr>
          <w:sz w:val="34"/>
          <w:szCs w:val="34"/>
        </w:rPr>
      </w:pPr>
      <w:bookmarkStart w:colFirst="0" w:colLast="0" w:name="_510jqptf1xt4" w:id="303"/>
      <w:bookmarkEnd w:id="303"/>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numPr>
          <w:ilvl w:val="0"/>
          <w:numId w:val="122"/>
        </w:numPr>
        <w:spacing w:after="0" w:afterAutospacing="0"/>
        <w:ind w:left="720" w:hanging="360"/>
      </w:pPr>
      <w:r w:rsidDel="00000000" w:rsidR="00000000" w:rsidRPr="00000000">
        <w:rPr>
          <w:rtl w:val="0"/>
        </w:rPr>
        <w:t xml:space="preserve">Go to Account settings &gt;&gt; Project &gt;&gt; Analytics &gt;&gt; Click on your connection &gt;&gt; go all the way down to Location and type in the GCP location just as displayed in GCP (e.g. europe-west6). You might need to reupload your GCP key.</w:t>
      </w:r>
    </w:p>
    <w:p w:rsidR="00000000" w:rsidDel="00000000" w:rsidP="00000000" w:rsidRDefault="00000000" w:rsidRPr="00000000" w14:paraId="00000AAB">
      <w:pPr>
        <w:numPr>
          <w:ilvl w:val="0"/>
          <w:numId w:val="122"/>
        </w:numPr>
        <w:spacing w:after="0" w:afterAutospacing="0"/>
        <w:ind w:left="720" w:hanging="360"/>
      </w:pPr>
      <w:r w:rsidDel="00000000" w:rsidR="00000000" w:rsidRPr="00000000">
        <w:rPr>
          <w:rtl w:val="0"/>
        </w:rPr>
        <w:t xml:space="preserve">Delete your dataset in GBQ </w:t>
      </w:r>
    </w:p>
    <w:p w:rsidR="00000000" w:rsidDel="00000000" w:rsidP="00000000" w:rsidRDefault="00000000" w:rsidRPr="00000000" w14:paraId="00000AAC">
      <w:pPr>
        <w:numPr>
          <w:ilvl w:val="0"/>
          <w:numId w:val="122"/>
        </w:numPr>
        <w:spacing w:after="0" w:afterAutospacing="0"/>
        <w:ind w:left="720" w:hanging="360"/>
      </w:pPr>
      <w:r w:rsidDel="00000000" w:rsidR="00000000" w:rsidRPr="00000000">
        <w:rPr>
          <w:rtl w:val="0"/>
        </w:rPr>
        <w:t xml:space="preserve">Rebuild project: dbt build</w:t>
      </w:r>
    </w:p>
    <w:p w:rsidR="00000000" w:rsidDel="00000000" w:rsidP="00000000" w:rsidRDefault="00000000" w:rsidRPr="00000000" w14:paraId="00000AAD">
      <w:pPr>
        <w:numPr>
          <w:ilvl w:val="0"/>
          <w:numId w:val="122"/>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pStyle w:val="Heading2"/>
        <w:spacing w:after="200" w:lineRule="auto"/>
        <w:rPr>
          <w:sz w:val="34"/>
          <w:szCs w:val="34"/>
        </w:rPr>
      </w:pPr>
      <w:bookmarkStart w:colFirst="0" w:colLast="0" w:name="_78lfl5bu7ukr" w:id="304"/>
      <w:bookmarkEnd w:id="304"/>
      <w:r w:rsidDel="00000000" w:rsidR="00000000" w:rsidRPr="00000000">
        <w:rPr>
          <w:sz w:val="34"/>
          <w:szCs w:val="34"/>
          <w:rtl w:val="0"/>
        </w:rPr>
        <w:t xml:space="preserve">Dbt+git - Main branch is “read-only”</w:t>
      </w:r>
    </w:p>
    <w:p w:rsidR="00000000" w:rsidDel="00000000" w:rsidP="00000000" w:rsidRDefault="00000000" w:rsidRPr="00000000" w14:paraId="00000AB0">
      <w:pPr>
        <w:rPr/>
      </w:pPr>
      <w:r w:rsidDel="00000000" w:rsidR="00000000" w:rsidRPr="00000000">
        <w:rPr>
          <w:rtl w:val="0"/>
        </w:rPr>
        <w:t xml:space="preserve">Create a new branch to edit. More on this can be found </w:t>
      </w:r>
      <w:hyperlink r:id="rId201">
        <w:r w:rsidDel="00000000" w:rsidR="00000000" w:rsidRPr="00000000">
          <w:rPr>
            <w:u w:val="single"/>
            <w:rtl w:val="0"/>
          </w:rPr>
          <w:t xml:space="preserve">here in the dbt docs</w:t>
        </w:r>
      </w:hyperlink>
      <w:r w:rsidDel="00000000" w:rsidR="00000000" w:rsidRPr="00000000">
        <w:rPr>
          <w:rtl w:val="0"/>
        </w:rPr>
        <w:t xml:space="preserve">.</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pStyle w:val="Heading2"/>
        <w:spacing w:after="200" w:before="0" w:lineRule="auto"/>
        <w:rPr>
          <w:sz w:val="34"/>
          <w:szCs w:val="34"/>
        </w:rPr>
      </w:pPr>
      <w:bookmarkStart w:colFirst="0" w:colLast="0" w:name="_758j9hroz3zr" w:id="305"/>
      <w:bookmarkEnd w:id="305"/>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AB3">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B4">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B5">
      <w:pPr>
        <w:pStyle w:val="Heading2"/>
        <w:rPr/>
      </w:pPr>
      <w:bookmarkStart w:colFirst="0" w:colLast="0" w:name="_e9d933xrlpdb" w:id="306"/>
      <w:bookmarkEnd w:id="306"/>
      <w:r w:rsidDel="00000000" w:rsidR="00000000" w:rsidRPr="00000000">
        <w:rPr>
          <w:rtl w:val="0"/>
        </w:rPr>
        <w:t xml:space="preserve">Dbt deploy + Git CI - cannot create CI checks job for deployment to Production. See more discussion in </w:t>
      </w:r>
      <w:hyperlink r:id="rId202">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B6">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AB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AB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B9">
      <w:pPr>
        <w:rPr>
          <w:sz w:val="25"/>
          <w:szCs w:val="25"/>
          <w:highlight w:val="white"/>
        </w:rPr>
      </w:pPr>
      <w:r w:rsidDel="00000000" w:rsidR="00000000" w:rsidRPr="00000000">
        <w:rPr>
          <w:sz w:val="25"/>
          <w:szCs w:val="25"/>
          <w:highlight w:val="white"/>
          <w:rtl w:val="0"/>
        </w:rPr>
        <w:t xml:space="preserve">Solution: Contrary to the </w:t>
      </w:r>
      <w:hyperlink r:id="rId203">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ABA">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22" name="image32.png"/>
            <a:graphic>
              <a:graphicData uri="http://schemas.openxmlformats.org/drawingml/2006/picture">
                <pic:pic>
                  <pic:nvPicPr>
                    <pic:cNvPr id="0" name="image32.png"/>
                    <pic:cNvPicPr preferRelativeResize="0"/>
                  </pic:nvPicPr>
                  <pic:blipFill>
                    <a:blip r:embed="rId204"/>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rPr>
          <w:sz w:val="25"/>
          <w:szCs w:val="25"/>
          <w:highlight w:val="white"/>
        </w:rPr>
      </w:pPr>
      <w:r w:rsidDel="00000000" w:rsidR="00000000" w:rsidRPr="00000000">
        <w:rPr>
          <w:rtl w:val="0"/>
        </w:rPr>
      </w:r>
    </w:p>
    <w:p w:rsidR="00000000" w:rsidDel="00000000" w:rsidP="00000000" w:rsidRDefault="00000000" w:rsidRPr="00000000" w14:paraId="00000ABC">
      <w:pPr>
        <w:pStyle w:val="Heading2"/>
        <w:spacing w:after="200" w:lineRule="auto"/>
        <w:rPr>
          <w:sz w:val="34"/>
          <w:szCs w:val="34"/>
        </w:rPr>
      </w:pPr>
      <w:bookmarkStart w:colFirst="0" w:colLast="0" w:name="_i7zycvvpcbry" w:id="307"/>
      <w:bookmarkEnd w:id="307"/>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ABD">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ABE">
      <w:pPr>
        <w:numPr>
          <w:ilvl w:val="0"/>
          <w:numId w:val="120"/>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05">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BF">
      <w:pPr>
        <w:numPr>
          <w:ilvl w:val="0"/>
          <w:numId w:val="120"/>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69" name="image74.png"/>
            <a:graphic>
              <a:graphicData uri="http://schemas.openxmlformats.org/drawingml/2006/picture">
                <pic:pic>
                  <pic:nvPicPr>
                    <pic:cNvPr id="0" name="image74.png"/>
                    <pic:cNvPicPr preferRelativeResize="0"/>
                  </pic:nvPicPr>
                  <pic:blipFill>
                    <a:blip r:embed="rId206"/>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ind w:left="720" w:firstLine="0"/>
        <w:rPr/>
      </w:pPr>
      <w:r w:rsidDel="00000000" w:rsidR="00000000" w:rsidRPr="00000000">
        <w:rPr>
          <w:rtl w:val="0"/>
        </w:rPr>
      </w:r>
    </w:p>
    <w:p w:rsidR="00000000" w:rsidDel="00000000" w:rsidP="00000000" w:rsidRDefault="00000000" w:rsidRPr="00000000" w14:paraId="00000AC1">
      <w:pPr>
        <w:numPr>
          <w:ilvl w:val="0"/>
          <w:numId w:val="120"/>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AC2">
      <w:pPr>
        <w:ind w:left="720" w:firstLine="0"/>
        <w:rPr>
          <w:i w:val="1"/>
        </w:rPr>
      </w:pPr>
      <w:r w:rsidDel="00000000" w:rsidR="00000000" w:rsidRPr="00000000">
        <w:rPr>
          <w:rtl w:val="0"/>
        </w:rPr>
      </w:r>
    </w:p>
    <w:p w:rsidR="00000000" w:rsidDel="00000000" w:rsidP="00000000" w:rsidRDefault="00000000" w:rsidRPr="00000000" w14:paraId="00000AC3">
      <w:pPr>
        <w:numPr>
          <w:ilvl w:val="0"/>
          <w:numId w:val="120"/>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AC4">
      <w:pPr>
        <w:ind w:left="720" w:firstLine="0"/>
        <w:rPr>
          <w:i w:val="1"/>
        </w:rPr>
      </w:pPr>
      <w:r w:rsidDel="00000000" w:rsidR="00000000" w:rsidRPr="00000000">
        <w:rPr>
          <w:i w:val="1"/>
        </w:rPr>
        <w:drawing>
          <wp:inline distB="114300" distT="114300" distL="114300" distR="114300">
            <wp:extent cx="4757738" cy="4190496"/>
            <wp:effectExtent b="0" l="0" r="0" t="0"/>
            <wp:docPr id="39" name="image29.png"/>
            <a:graphic>
              <a:graphicData uri="http://schemas.openxmlformats.org/drawingml/2006/picture">
                <pic:pic>
                  <pic:nvPicPr>
                    <pic:cNvPr id="0" name="image29.png"/>
                    <pic:cNvPicPr preferRelativeResize="0"/>
                  </pic:nvPicPr>
                  <pic:blipFill>
                    <a:blip r:embed="rId207"/>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ind w:left="720" w:firstLine="0"/>
        <w:rPr>
          <w:i w:val="1"/>
        </w:rPr>
      </w:pPr>
      <w:r w:rsidDel="00000000" w:rsidR="00000000" w:rsidRPr="00000000">
        <w:rPr>
          <w:rtl w:val="0"/>
        </w:rPr>
      </w:r>
    </w:p>
    <w:p w:rsidR="00000000" w:rsidDel="00000000" w:rsidP="00000000" w:rsidRDefault="00000000" w:rsidRPr="00000000" w14:paraId="00000AC6">
      <w:pPr>
        <w:numPr>
          <w:ilvl w:val="0"/>
          <w:numId w:val="120"/>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AC7">
      <w:pPr>
        <w:ind w:left="720" w:firstLine="0"/>
        <w:rPr/>
      </w:pPr>
      <w:r w:rsidDel="00000000" w:rsidR="00000000" w:rsidRPr="00000000">
        <w:rPr/>
        <w:drawing>
          <wp:inline distB="114300" distT="114300" distL="114300" distR="114300">
            <wp:extent cx="6146992" cy="3343627"/>
            <wp:effectExtent b="0" l="0" r="0" t="0"/>
            <wp:docPr id="18" name="image3.png"/>
            <a:graphic>
              <a:graphicData uri="http://schemas.openxmlformats.org/drawingml/2006/picture">
                <pic:pic>
                  <pic:nvPicPr>
                    <pic:cNvPr id="0" name="image3.png"/>
                    <pic:cNvPicPr preferRelativeResize="0"/>
                  </pic:nvPicPr>
                  <pic:blipFill>
                    <a:blip r:embed="rId208"/>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rPr>
          <w:sz w:val="25"/>
          <w:szCs w:val="25"/>
          <w:highlight w:val="white"/>
        </w:rPr>
      </w:pPr>
      <w:r w:rsidDel="00000000" w:rsidR="00000000" w:rsidRPr="00000000">
        <w:rPr>
          <w:rtl w:val="0"/>
        </w:rPr>
      </w:r>
    </w:p>
    <w:p w:rsidR="00000000" w:rsidDel="00000000" w:rsidP="00000000" w:rsidRDefault="00000000" w:rsidRPr="00000000" w14:paraId="00000AC9">
      <w:pPr>
        <w:pStyle w:val="Heading2"/>
        <w:rPr>
          <w:sz w:val="34"/>
          <w:szCs w:val="34"/>
        </w:rPr>
      </w:pPr>
      <w:bookmarkStart w:colFirst="0" w:colLast="0" w:name="_dv8dug3yoasg" w:id="308"/>
      <w:bookmarkEnd w:id="308"/>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CA">
      <w:pPr>
        <w:rPr>
          <w:sz w:val="25"/>
          <w:szCs w:val="25"/>
          <w:highlight w:val="white"/>
        </w:rPr>
      </w:pPr>
      <w:r w:rsidDel="00000000" w:rsidR="00000000" w:rsidRPr="00000000">
        <w:rPr>
          <w:rtl w:val="0"/>
        </w:rPr>
      </w:r>
    </w:p>
    <w:p w:rsidR="00000000" w:rsidDel="00000000" w:rsidP="00000000" w:rsidRDefault="00000000" w:rsidRPr="00000000" w14:paraId="00000ACB">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CC">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72" name="image66.png"/>
            <a:graphic>
              <a:graphicData uri="http://schemas.openxmlformats.org/drawingml/2006/picture">
                <pic:pic>
                  <pic:nvPicPr>
                    <pic:cNvPr id="0" name="image66.png"/>
                    <pic:cNvPicPr preferRelativeResize="0"/>
                  </pic:nvPicPr>
                  <pic:blipFill>
                    <a:blip r:embed="rId209"/>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sz w:val="25"/>
          <w:szCs w:val="25"/>
          <w:highlight w:val="white"/>
        </w:rPr>
      </w:pPr>
      <w:r w:rsidDel="00000000" w:rsidR="00000000" w:rsidRPr="00000000">
        <w:rPr>
          <w:rtl w:val="0"/>
        </w:rPr>
      </w:r>
    </w:p>
    <w:p w:rsidR="00000000" w:rsidDel="00000000" w:rsidP="00000000" w:rsidRDefault="00000000" w:rsidRPr="00000000" w14:paraId="00000ACE">
      <w:pPr>
        <w:rPr>
          <w:sz w:val="25"/>
          <w:szCs w:val="25"/>
          <w:highlight w:val="white"/>
        </w:rPr>
      </w:pPr>
      <w:r w:rsidDel="00000000" w:rsidR="00000000" w:rsidRPr="00000000">
        <w:rPr>
          <w:rtl w:val="0"/>
        </w:rPr>
      </w:r>
    </w:p>
    <w:p w:rsidR="00000000" w:rsidDel="00000000" w:rsidP="00000000" w:rsidRDefault="00000000" w:rsidRPr="00000000" w14:paraId="00000ACF">
      <w:pPr>
        <w:pStyle w:val="Heading2"/>
        <w:rPr>
          <w:sz w:val="34"/>
          <w:szCs w:val="34"/>
        </w:rPr>
      </w:pPr>
      <w:bookmarkStart w:colFirst="0" w:colLast="0" w:name="_mw01wvf0b289" w:id="309"/>
      <w:bookmarkEnd w:id="309"/>
      <w:r w:rsidDel="00000000" w:rsidR="00000000" w:rsidRPr="00000000">
        <w:rPr>
          <w:sz w:val="34"/>
          <w:szCs w:val="34"/>
          <w:rtl w:val="0"/>
        </w:rPr>
        <w:t xml:space="preserve">Compilation Error in test accepted_values_stg_green_tripdata_Payment_type__False___var_payment_type_values_ (models/staging/schema.yml)  'NoneType' object is not iterable</w:t>
      </w:r>
    </w:p>
    <w:p w:rsidR="00000000" w:rsidDel="00000000" w:rsidP="00000000" w:rsidRDefault="00000000" w:rsidRPr="00000000" w14:paraId="00000AD0">
      <w:pPr>
        <w:rPr>
          <w:rFonts w:ascii="Roboto Mono" w:cs="Roboto Mono" w:eastAsia="Roboto Mono" w:hAnsi="Roboto Mono"/>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&gt; in macro test_accepted_values (tests/generic/builtin.sql)</w:t>
      </w:r>
    </w:p>
    <w:p w:rsidR="00000000" w:rsidDel="00000000" w:rsidP="00000000" w:rsidRDefault="00000000" w:rsidRPr="00000000" w14:paraId="00000AD1">
      <w:pPr>
        <w:rPr>
          <w:rFonts w:ascii="Roboto Mono" w:cs="Roboto Mono" w:eastAsia="Roboto Mono" w:hAnsi="Roboto Mono"/>
        </w:rPr>
      </w:pPr>
      <w:r w:rsidDel="00000000" w:rsidR="00000000" w:rsidRPr="00000000">
        <w:rPr>
          <w:rFonts w:ascii="Roboto Mono" w:cs="Roboto Mono" w:eastAsia="Roboto Mono" w:hAnsi="Roboto Mono"/>
          <w:rtl w:val="0"/>
        </w:rPr>
        <w:t xml:space="preserve"> &gt; called by test accepted_values_stg_green_tripdata_Payment_type__False___var_payment_type_values_ (models/staging/schema.yml)</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Remember that you have to add to dbt_project.yml the vars:</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AD6">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AD7">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D8">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D9">
      <w:pPr>
        <w:pStyle w:val="Heading2"/>
        <w:spacing w:after="200" w:lineRule="auto"/>
        <w:rPr>
          <w:sz w:val="34"/>
          <w:szCs w:val="34"/>
        </w:rPr>
      </w:pPr>
      <w:bookmarkStart w:colFirst="0" w:colLast="0" w:name="_4pwt2d6n4a8q" w:id="310"/>
      <w:bookmarkEnd w:id="310"/>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ADA">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p>
    <w:p w:rsidR="00000000" w:rsidDel="00000000" w:rsidP="00000000" w:rsidRDefault="00000000" w:rsidRPr="00000000" w14:paraId="00000ADC">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DD">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This macro returns the description of the payment_type</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AE1">
      <w:pPr>
        <w:rPr>
          <w:rFonts w:ascii="Consolas" w:cs="Consolas" w:eastAsia="Consolas" w:hAnsi="Consolas"/>
        </w:rPr>
      </w:pPr>
      <w:r w:rsidDel="00000000" w:rsidR="00000000" w:rsidRPr="00000000">
        <w:rPr>
          <w:rtl w:val="0"/>
        </w:rPr>
      </w:r>
    </w:p>
    <w:p w:rsidR="00000000" w:rsidDel="00000000" w:rsidP="00000000" w:rsidRDefault="00000000" w:rsidRPr="00000000" w14:paraId="00000AE2">
      <w:pPr>
        <w:rPr>
          <w:rFonts w:ascii="Consolas" w:cs="Consolas" w:eastAsia="Consolas" w:hAnsi="Consolas"/>
        </w:rPr>
      </w:pPr>
      <w:r w:rsidDel="00000000" w:rsidR="00000000" w:rsidRPr="00000000">
        <w:rPr>
          <w:rFonts w:ascii="Consolas" w:cs="Consolas" w:eastAsia="Consolas" w:hAnsi="Consolas"/>
          <w:rtl w:val="0"/>
        </w:rPr>
        <w:t xml:space="preserve">{% macro get_payment_type_description(payment_type) -%}</w:t>
      </w:r>
    </w:p>
    <w:p w:rsidR="00000000" w:rsidDel="00000000" w:rsidP="00000000" w:rsidRDefault="00000000" w:rsidRPr="00000000" w14:paraId="00000AE3">
      <w:pPr>
        <w:rPr>
          <w:rFonts w:ascii="Consolas" w:cs="Consolas" w:eastAsia="Consolas" w:hAnsi="Consolas"/>
        </w:rPr>
      </w:pPr>
      <w:r w:rsidDel="00000000" w:rsidR="00000000" w:rsidRPr="00000000">
        <w:rPr>
          <w:rtl w:val="0"/>
        </w:rPr>
      </w:r>
    </w:p>
    <w:p w:rsidR="00000000" w:rsidDel="00000000" w:rsidP="00000000" w:rsidRDefault="00000000" w:rsidRPr="00000000" w14:paraId="00000AE4">
      <w:pPr>
        <w:rPr>
          <w:rFonts w:ascii="Consolas" w:cs="Consolas" w:eastAsia="Consolas" w:hAnsi="Consolas"/>
        </w:rPr>
      </w:pPr>
      <w:r w:rsidDel="00000000" w:rsidR="00000000" w:rsidRPr="00000000">
        <w:rPr>
          <w:rFonts w:ascii="Consolas" w:cs="Consolas" w:eastAsia="Consolas" w:hAnsi="Consolas"/>
          <w:rtl w:val="0"/>
        </w:rPr>
        <w:t xml:space="preserve">    case {{ payment_type }}</w:t>
      </w:r>
    </w:p>
    <w:p w:rsidR="00000000" w:rsidDel="00000000" w:rsidP="00000000" w:rsidRDefault="00000000" w:rsidRPr="00000000" w14:paraId="00000AE5">
      <w:pPr>
        <w:rPr>
          <w:rFonts w:ascii="Consolas" w:cs="Consolas" w:eastAsia="Consolas" w:hAnsi="Consolas"/>
        </w:rPr>
      </w:pPr>
      <w:r w:rsidDel="00000000" w:rsidR="00000000" w:rsidRPr="00000000">
        <w:rPr>
          <w:rFonts w:ascii="Consolas" w:cs="Consolas" w:eastAsia="Consolas" w:hAnsi="Consolas"/>
          <w:rtl w:val="0"/>
        </w:rPr>
        <w:t xml:space="preserve">        when '1' then 'Credit card'</w:t>
      </w:r>
    </w:p>
    <w:p w:rsidR="00000000" w:rsidDel="00000000" w:rsidP="00000000" w:rsidRDefault="00000000" w:rsidRPr="00000000" w14:paraId="00000AE6">
      <w:pPr>
        <w:rPr>
          <w:rFonts w:ascii="Consolas" w:cs="Consolas" w:eastAsia="Consolas" w:hAnsi="Consolas"/>
        </w:rPr>
      </w:pPr>
      <w:r w:rsidDel="00000000" w:rsidR="00000000" w:rsidRPr="00000000">
        <w:rPr>
          <w:rFonts w:ascii="Consolas" w:cs="Consolas" w:eastAsia="Consolas" w:hAnsi="Consolas"/>
          <w:rtl w:val="0"/>
        </w:rPr>
        <w:t xml:space="preserve">        when '2' then 'Cash'</w:t>
      </w:r>
    </w:p>
    <w:p w:rsidR="00000000" w:rsidDel="00000000" w:rsidP="00000000" w:rsidRDefault="00000000" w:rsidRPr="00000000" w14:paraId="00000AE7">
      <w:pPr>
        <w:rPr>
          <w:rFonts w:ascii="Consolas" w:cs="Consolas" w:eastAsia="Consolas" w:hAnsi="Consolas"/>
        </w:rPr>
      </w:pPr>
      <w:r w:rsidDel="00000000" w:rsidR="00000000" w:rsidRPr="00000000">
        <w:rPr>
          <w:rFonts w:ascii="Consolas" w:cs="Consolas" w:eastAsia="Consolas" w:hAnsi="Consolas"/>
          <w:rtl w:val="0"/>
        </w:rPr>
        <w:t xml:space="preserve">        when '3' then 'No charge'</w:t>
      </w:r>
    </w:p>
    <w:p w:rsidR="00000000" w:rsidDel="00000000" w:rsidP="00000000" w:rsidRDefault="00000000" w:rsidRPr="00000000" w14:paraId="00000AE8">
      <w:pPr>
        <w:rPr>
          <w:rFonts w:ascii="Consolas" w:cs="Consolas" w:eastAsia="Consolas" w:hAnsi="Consolas"/>
        </w:rPr>
      </w:pPr>
      <w:r w:rsidDel="00000000" w:rsidR="00000000" w:rsidRPr="00000000">
        <w:rPr>
          <w:rFonts w:ascii="Consolas" w:cs="Consolas" w:eastAsia="Consolas" w:hAnsi="Consolas"/>
          <w:rtl w:val="0"/>
        </w:rPr>
        <w:t xml:space="preserve">        when '4' then 'Dispute'</w:t>
      </w:r>
    </w:p>
    <w:p w:rsidR="00000000" w:rsidDel="00000000" w:rsidP="00000000" w:rsidRDefault="00000000" w:rsidRPr="00000000" w14:paraId="00000AE9">
      <w:pPr>
        <w:rPr>
          <w:rFonts w:ascii="Consolas" w:cs="Consolas" w:eastAsia="Consolas" w:hAnsi="Consolas"/>
        </w:rPr>
      </w:pPr>
      <w:r w:rsidDel="00000000" w:rsidR="00000000" w:rsidRPr="00000000">
        <w:rPr>
          <w:rFonts w:ascii="Consolas" w:cs="Consolas" w:eastAsia="Consolas" w:hAnsi="Consolas"/>
          <w:rtl w:val="0"/>
        </w:rPr>
        <w:t xml:space="preserve">        when '5' then 'Unknown'</w:t>
      </w:r>
    </w:p>
    <w:p w:rsidR="00000000" w:rsidDel="00000000" w:rsidP="00000000" w:rsidRDefault="00000000" w:rsidRPr="00000000" w14:paraId="00000AEA">
      <w:pPr>
        <w:rPr>
          <w:rFonts w:ascii="Consolas" w:cs="Consolas" w:eastAsia="Consolas" w:hAnsi="Consolas"/>
        </w:rPr>
      </w:pPr>
      <w:r w:rsidDel="00000000" w:rsidR="00000000" w:rsidRPr="00000000">
        <w:rPr>
          <w:rFonts w:ascii="Consolas" w:cs="Consolas" w:eastAsia="Consolas" w:hAnsi="Consolas"/>
          <w:rtl w:val="0"/>
        </w:rPr>
        <w:t xml:space="preserve">        when '6' then 'Voided trip'</w:t>
      </w:r>
    </w:p>
    <w:p w:rsidR="00000000" w:rsidDel="00000000" w:rsidP="00000000" w:rsidRDefault="00000000" w:rsidRPr="00000000" w14:paraId="00000AEB">
      <w:pPr>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AEC">
      <w:pPr>
        <w:rPr>
          <w:rFonts w:ascii="Consolas" w:cs="Consolas" w:eastAsia="Consolas" w:hAnsi="Consolas"/>
        </w:rPr>
      </w:pPr>
      <w:r w:rsidDel="00000000" w:rsidR="00000000" w:rsidRPr="00000000">
        <w:rPr>
          <w:rtl w:val="0"/>
        </w:rPr>
      </w:r>
    </w:p>
    <w:p w:rsidR="00000000" w:rsidDel="00000000" w:rsidP="00000000" w:rsidRDefault="00000000" w:rsidRPr="00000000" w14:paraId="00000AED">
      <w:pPr>
        <w:rPr>
          <w:rFonts w:ascii="Consolas" w:cs="Consolas" w:eastAsia="Consolas" w:hAnsi="Consolas"/>
          <w:sz w:val="21"/>
          <w:szCs w:val="21"/>
        </w:rPr>
      </w:pPr>
      <w:r w:rsidDel="00000000" w:rsidR="00000000" w:rsidRPr="00000000">
        <w:rPr>
          <w:rFonts w:ascii="Consolas" w:cs="Consolas" w:eastAsia="Consolas" w:hAnsi="Consolas"/>
          <w:rtl w:val="0"/>
        </w:rPr>
        <w:t xml:space="preserve">{%- endmacro %}</w:t>
      </w:r>
      <w:r w:rsidDel="00000000" w:rsidR="00000000" w:rsidRPr="00000000">
        <w:rPr>
          <w:rtl w:val="0"/>
        </w:rPr>
      </w:r>
    </w:p>
    <w:p w:rsidR="00000000" w:rsidDel="00000000" w:rsidP="00000000" w:rsidRDefault="00000000" w:rsidRPr="00000000" w14:paraId="00000AEE">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EF">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51" name="image60.png"/>
            <a:graphic>
              <a:graphicData uri="http://schemas.openxmlformats.org/drawingml/2006/picture">
                <pic:pic>
                  <pic:nvPicPr>
                    <pic:cNvPr id="0" name="image60.png"/>
                    <pic:cNvPicPr preferRelativeResize="0"/>
                  </pic:nvPicPr>
                  <pic:blipFill>
                    <a:blip r:embed="rId210"/>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F1">
      <w:pPr>
        <w:pStyle w:val="Heading2"/>
        <w:spacing w:after="200" w:lineRule="auto"/>
        <w:rPr>
          <w:sz w:val="34"/>
          <w:szCs w:val="34"/>
        </w:rPr>
      </w:pPr>
      <w:bookmarkStart w:colFirst="0" w:colLast="0" w:name="_54oc3n6j5yli" w:id="311"/>
      <w:bookmarkEnd w:id="311"/>
      <w:r w:rsidDel="00000000" w:rsidR="00000000" w:rsidRPr="00000000">
        <w:rPr>
          <w:sz w:val="34"/>
          <w:szCs w:val="34"/>
          <w:rtl w:val="0"/>
        </w:rPr>
        <w:t xml:space="preserve">Troubleshooting in dbt:</w:t>
      </w:r>
    </w:p>
    <w:p w:rsidR="00000000" w:rsidDel="00000000" w:rsidP="00000000" w:rsidRDefault="00000000" w:rsidRPr="00000000" w14:paraId="00000AF2">
      <w:pPr>
        <w:rPr/>
      </w:pPr>
      <w:r w:rsidDel="00000000" w:rsidR="00000000" w:rsidRPr="00000000">
        <w:rPr>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F3">
      <w:pPr>
        <w:pStyle w:val="Heading2"/>
        <w:rPr>
          <w:sz w:val="34"/>
          <w:szCs w:val="34"/>
        </w:rPr>
      </w:pPr>
      <w:bookmarkStart w:colFirst="0" w:colLast="0" w:name="_x3fgfuhac9pb" w:id="312"/>
      <w:bookmarkEnd w:id="312"/>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AF4">
      <w:pPr>
        <w:rPr/>
      </w:pPr>
      <w:r w:rsidDel="00000000" w:rsidR="00000000" w:rsidRPr="00000000">
        <w:rPr>
          <w:rtl w:val="0"/>
        </w:rPr>
        <w:t xml:space="preserve">It is a default behaviour of dbt to </w:t>
      </w:r>
      <w:hyperlink r:id="rId211">
        <w:r w:rsidDel="00000000" w:rsidR="00000000" w:rsidRPr="00000000">
          <w:rPr>
            <w:u w:val="single"/>
            <w:rtl w:val="0"/>
          </w:rPr>
          <w:t xml:space="preserve">append custom schema to initial schema</w:t>
        </w:r>
      </w:hyperlink>
      <w:r w:rsidDel="00000000" w:rsidR="00000000" w:rsidRPr="00000000">
        <w:rPr>
          <w:rtl w:val="0"/>
        </w:rPr>
        <w:t xml:space="preserve">. To override this behaviour simply create a macro named “generate_schema_name.sql”:</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macro generate_schema_name(custom_schema_name, node) -%}</w:t>
      </w:r>
    </w:p>
    <w:p w:rsidR="00000000" w:rsidDel="00000000" w:rsidP="00000000" w:rsidRDefault="00000000" w:rsidRPr="00000000" w14:paraId="00000AF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default_schema = target.schema -%}</w:t>
      </w:r>
    </w:p>
    <w:p w:rsidR="00000000" w:rsidDel="00000000" w:rsidP="00000000" w:rsidRDefault="00000000" w:rsidRPr="00000000" w14:paraId="00000AF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if custom_schema_name is none -%}</w:t>
      </w:r>
    </w:p>
    <w:p w:rsidR="00000000" w:rsidDel="00000000" w:rsidP="00000000" w:rsidRDefault="00000000" w:rsidRPr="00000000" w14:paraId="00000AF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default_schema }}</w:t>
      </w:r>
    </w:p>
    <w:p w:rsidR="00000000" w:rsidDel="00000000" w:rsidP="00000000" w:rsidRDefault="00000000" w:rsidRPr="00000000" w14:paraId="00000AF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F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custom_schema_name | trim }}</w:t>
      </w:r>
    </w:p>
    <w:p w:rsidR="00000000" w:rsidDel="00000000" w:rsidP="00000000" w:rsidRDefault="00000000" w:rsidRPr="00000000" w14:paraId="00000AF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endif -%}</w:t>
      </w:r>
    </w:p>
    <w:p w:rsidR="00000000" w:rsidDel="00000000" w:rsidP="00000000" w:rsidRDefault="00000000" w:rsidRPr="00000000" w14:paraId="00000AF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endmacro %}</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t xml:space="preserve">Now you can override default custom schema in “dbt_project.yml”:</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pStyle w:val="Heading2"/>
        <w:rPr>
          <w:sz w:val="34"/>
          <w:szCs w:val="34"/>
        </w:rPr>
      </w:pPr>
      <w:bookmarkStart w:colFirst="0" w:colLast="0" w:name="_h6tafq271pdk" w:id="313"/>
      <w:bookmarkEnd w:id="313"/>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B03">
      <w:pPr>
        <w:rPr/>
      </w:pPr>
      <w:r w:rsidDel="00000000" w:rsidR="00000000" w:rsidRPr="00000000">
        <w:rPr>
          <w:rtl w:val="0"/>
        </w:rPr>
        <w:t xml:space="preserve">There is a project setting which allows you to set `Project subdirectory` in dbt cloud:</w:t>
      </w:r>
    </w:p>
    <w:p w:rsidR="00000000" w:rsidDel="00000000" w:rsidP="00000000" w:rsidRDefault="00000000" w:rsidRPr="00000000" w14:paraId="00000B04">
      <w:pPr>
        <w:rPr/>
      </w:pPr>
      <w:r w:rsidDel="00000000" w:rsidR="00000000" w:rsidRPr="00000000">
        <w:rPr/>
        <w:drawing>
          <wp:inline distB="114300" distT="114300" distL="114300" distR="114300">
            <wp:extent cx="12986467" cy="7114030"/>
            <wp:effectExtent b="0" l="0" r="0" t="0"/>
            <wp:docPr id="24" name="image17.png"/>
            <a:graphic>
              <a:graphicData uri="http://schemas.openxmlformats.org/drawingml/2006/picture">
                <pic:pic>
                  <pic:nvPicPr>
                    <pic:cNvPr id="0" name="image17.png"/>
                    <pic:cNvPicPr preferRelativeResize="0"/>
                  </pic:nvPicPr>
                  <pic:blipFill>
                    <a:blip r:embed="rId212"/>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pStyle w:val="Heading2"/>
        <w:rPr>
          <w:sz w:val="34"/>
          <w:szCs w:val="34"/>
        </w:rPr>
      </w:pPr>
      <w:bookmarkStart w:colFirst="0" w:colLast="0" w:name="_ol1eqc1l60ln" w:id="314"/>
      <w:bookmarkEnd w:id="314"/>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Remember that you should modify accordingly your .sql models, to read from existing table names in BigQuery/postgres db</w:t>
      </w:r>
    </w:p>
    <w:p w:rsidR="00000000" w:rsidDel="00000000" w:rsidP="00000000" w:rsidRDefault="00000000" w:rsidRPr="00000000" w14:paraId="00000B08">
      <w:pPr>
        <w:rPr/>
      </w:pPr>
      <w:r w:rsidDel="00000000" w:rsidR="00000000" w:rsidRPr="00000000">
        <w:rPr>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r w:rsidDel="00000000" w:rsidR="00000000" w:rsidRPr="00000000">
        <w:rPr>
          <w:rtl w:val="0"/>
        </w:rPr>
      </w:r>
    </w:p>
    <w:p w:rsidR="00000000" w:rsidDel="00000000" w:rsidP="00000000" w:rsidRDefault="00000000" w:rsidRPr="00000000" w14:paraId="00000B09">
      <w:pPr>
        <w:pStyle w:val="Heading2"/>
        <w:rPr>
          <w:sz w:val="34"/>
          <w:szCs w:val="34"/>
        </w:rPr>
      </w:pPr>
      <w:bookmarkStart w:colFirst="0" w:colLast="0" w:name="_phfrmasbxykm" w:id="315"/>
      <w:bookmarkEnd w:id="315"/>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rtl w:val="0"/>
        </w:rPr>
        <w:t xml:space="preserve"> file. Make sure that the .csv extension is not included.</w:t>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pStyle w:val="Heading2"/>
        <w:spacing w:after="200" w:lineRule="auto"/>
        <w:rPr>
          <w:rFonts w:ascii="Consolas" w:cs="Consolas" w:eastAsia="Consolas" w:hAnsi="Consolas"/>
          <w:sz w:val="24"/>
          <w:szCs w:val="24"/>
        </w:rPr>
      </w:pPr>
      <w:bookmarkStart w:colFirst="0" w:colLast="0" w:name="_k5x3rpx2myje" w:id="316"/>
      <w:bookmarkEnd w:id="316"/>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0E">
      <w:pPr>
        <w:rPr/>
      </w:pPr>
      <w:r w:rsidDel="00000000" w:rsidR="00000000" w:rsidRPr="00000000">
        <w:rPr>
          <w:rtl w:val="0"/>
        </w:rPr>
        <w:t xml:space="preserve">1. Go to your dbt cloud service account</w:t>
      </w:r>
    </w:p>
    <w:p w:rsidR="00000000" w:rsidDel="00000000" w:rsidP="00000000" w:rsidRDefault="00000000" w:rsidRPr="00000000" w14:paraId="00000B0F">
      <w:pPr>
        <w:rPr/>
      </w:pPr>
      <w:r w:rsidDel="00000000" w:rsidR="00000000" w:rsidRPr="00000000">
        <w:rPr>
          <w:rtl w:val="0"/>
        </w:rPr>
        <w:t xml:space="preserve">1. Adding the  [Storage Object Admin,Storage Admin] role in addition tco BigQuery Admin.</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2"/>
        <w:rPr>
          <w:sz w:val="34"/>
          <w:szCs w:val="34"/>
        </w:rPr>
      </w:pPr>
      <w:bookmarkStart w:colFirst="0" w:colLast="0" w:name="_9g2afzanwwlp" w:id="317"/>
      <w:bookmarkEnd w:id="317"/>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12">
      <w:pPr>
        <w:rPr/>
      </w:pPr>
      <w:r w:rsidDel="00000000" w:rsidR="00000000" w:rsidRPr="00000000">
        <w:rPr>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13">
      <w:pPr>
        <w:rPr/>
      </w:pPr>
      <w:r w:rsidDel="00000000" w:rsidR="00000000" w:rsidRPr="00000000">
        <w:rPr>
          <w:rtl w:val="0"/>
        </w:rPr>
        <w:t xml:space="preserve">Solution: </w:t>
      </w:r>
    </w:p>
    <w:p w:rsidR="00000000" w:rsidDel="00000000" w:rsidP="00000000" w:rsidRDefault="00000000" w:rsidRPr="00000000" w14:paraId="00000B14">
      <w:pPr>
        <w:numPr>
          <w:ilvl w:val="0"/>
          <w:numId w:val="45"/>
        </w:numPr>
        <w:ind w:left="720" w:hanging="360"/>
      </w:pPr>
      <w:r w:rsidDel="00000000" w:rsidR="00000000" w:rsidRPr="00000000">
        <w:rPr>
          <w:rtl w:val="0"/>
        </w:rPr>
        <w:t xml:space="preserve">One way to solve this problem is to specify/ cast data type Int64 during the data transformation stage.</w:t>
      </w:r>
    </w:p>
    <w:p w:rsidR="00000000" w:rsidDel="00000000" w:rsidP="00000000" w:rsidRDefault="00000000" w:rsidRPr="00000000" w14:paraId="00000B15">
      <w:pPr>
        <w:numPr>
          <w:ilvl w:val="0"/>
          <w:numId w:val="45"/>
        </w:numPr>
        <w:ind w:left="720" w:hanging="360"/>
      </w:pPr>
      <w:r w:rsidDel="00000000" w:rsidR="00000000" w:rsidRPr="00000000">
        <w:rPr>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rtl w:val="0"/>
        </w:rPr>
        <w:t xml:space="preserve">to infer the data type</w:t>
      </w:r>
    </w:p>
    <w:p w:rsidR="00000000" w:rsidDel="00000000" w:rsidP="00000000" w:rsidRDefault="00000000" w:rsidRPr="00000000" w14:paraId="00000B16">
      <w:pPr>
        <w:shd w:fill="fafafa" w:val="clear"/>
        <w:spacing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17">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18">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19">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pStyle w:val="Heading2"/>
        <w:rPr>
          <w:sz w:val="34"/>
          <w:szCs w:val="34"/>
        </w:rPr>
      </w:pPr>
      <w:bookmarkStart w:colFirst="0" w:colLast="0" w:name="_ilh050htyibn" w:id="318"/>
      <w:bookmarkEnd w:id="318"/>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1C">
      <w:pPr>
        <w:rPr>
          <w:sz w:val="34"/>
          <w:szCs w:val="34"/>
        </w:rPr>
      </w:pPr>
      <w:r w:rsidDel="00000000" w:rsidR="00000000" w:rsidRPr="00000000">
        <w:rPr>
          <w:rtl w:val="0"/>
        </w:rPr>
        <w:t xml:space="preserve">Seed files loaded from directory with name ‘seed’, that’s why you should rename dir with name ‘data’ to ‘seed’</w:t>
      </w:r>
      <w:r w:rsidDel="00000000" w:rsidR="00000000" w:rsidRPr="00000000">
        <w:rPr>
          <w:rtl w:val="0"/>
        </w:rPr>
      </w:r>
    </w:p>
    <w:p w:rsidR="00000000" w:rsidDel="00000000" w:rsidP="00000000" w:rsidRDefault="00000000" w:rsidRPr="00000000" w14:paraId="00000B1D">
      <w:pPr>
        <w:pStyle w:val="Heading2"/>
        <w:spacing w:after="200" w:lineRule="auto"/>
        <w:rPr>
          <w:sz w:val="34"/>
          <w:szCs w:val="34"/>
        </w:rPr>
      </w:pPr>
      <w:bookmarkStart w:colFirst="0" w:colLast="0" w:name="_bvajla4qfm4p" w:id="319"/>
      <w:bookmarkEnd w:id="319"/>
      <w:r w:rsidDel="00000000" w:rsidR="00000000" w:rsidRPr="00000000">
        <w:rPr>
          <w:sz w:val="34"/>
          <w:szCs w:val="34"/>
          <w:rtl w:val="0"/>
        </w:rPr>
        <w:t xml:space="preserve">‘taxi_zone_lookup’ not found</w:t>
      </w:r>
    </w:p>
    <w:p w:rsidR="00000000" w:rsidDel="00000000" w:rsidP="00000000" w:rsidRDefault="00000000" w:rsidRPr="00000000" w14:paraId="00000B1E">
      <w:pPr>
        <w:rPr/>
      </w:pPr>
      <w:r w:rsidDel="00000000" w:rsidR="00000000" w:rsidRPr="00000000">
        <w:rPr>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1F">
      <w:pPr>
        <w:rPr/>
      </w:pPr>
      <w:r w:rsidDel="00000000" w:rsidR="00000000" w:rsidRPr="00000000">
        <w:rPr>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20">
      <w:pPr>
        <w:rPr>
          <w:b w:val="1"/>
          <w:sz w:val="34"/>
          <w:szCs w:val="34"/>
        </w:rPr>
      </w:pPr>
      <w:r w:rsidDel="00000000" w:rsidR="00000000" w:rsidRPr="00000000">
        <w:rPr>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r w:rsidDel="00000000" w:rsidR="00000000" w:rsidRPr="00000000">
        <w:rPr>
          <w:rtl w:val="0"/>
        </w:rPr>
      </w:r>
    </w:p>
    <w:p w:rsidR="00000000" w:rsidDel="00000000" w:rsidP="00000000" w:rsidRDefault="00000000" w:rsidRPr="00000000" w14:paraId="00000B21">
      <w:pPr>
        <w:pStyle w:val="Heading2"/>
        <w:spacing w:after="200" w:lineRule="auto"/>
        <w:rPr>
          <w:sz w:val="34"/>
          <w:szCs w:val="34"/>
        </w:rPr>
      </w:pPr>
      <w:bookmarkStart w:colFirst="0" w:colLast="0" w:name="_limwm0ryj8um" w:id="320"/>
      <w:bookmarkEnd w:id="320"/>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22">
      <w:pPr>
        <w:rPr/>
      </w:pPr>
      <w:r w:rsidDel="00000000" w:rsidR="00000000" w:rsidRPr="00000000">
        <w:rPr>
          <w:rtl w:val="0"/>
        </w:rPr>
        <w:t xml:space="preserve">The easiest way to avoid these errors is by ingesting the relevant data in a .csv.gz file type. Then, do:</w:t>
      </w:r>
    </w:p>
    <w:p w:rsidR="00000000" w:rsidDel="00000000" w:rsidP="00000000" w:rsidRDefault="00000000" w:rsidRPr="00000000" w14:paraId="00000B23">
      <w:pPr>
        <w:rPr/>
      </w:pPr>
      <w:r w:rsidDel="00000000" w:rsidR="00000000" w:rsidRPr="00000000">
        <w:rPr>
          <w:rtl w:val="0"/>
        </w:rPr>
        <w:br w:type="textWrapping"/>
        <w:t xml:space="preserve">CREATE OR REPLACE EXTERNAL TABLE `dtc-de.trips_data_all.fhv_tripdata`</w:t>
      </w:r>
    </w:p>
    <w:p w:rsidR="00000000" w:rsidDel="00000000" w:rsidP="00000000" w:rsidRDefault="00000000" w:rsidRPr="00000000" w14:paraId="00000B24">
      <w:pPr>
        <w:shd w:fill="fffffe" w:val="clear"/>
        <w:spacing w:line="320" w:lineRule="auto"/>
        <w:rPr/>
      </w:pPr>
      <w:r w:rsidDel="00000000" w:rsidR="00000000" w:rsidRPr="00000000">
        <w:rPr>
          <w:rtl w:val="0"/>
        </w:rPr>
        <w:t xml:space="preserve">OPTIONS (</w:t>
      </w:r>
    </w:p>
    <w:p w:rsidR="00000000" w:rsidDel="00000000" w:rsidP="00000000" w:rsidRDefault="00000000" w:rsidRPr="00000000" w14:paraId="00000B25">
      <w:pPr>
        <w:shd w:fill="fffffe" w:val="clear"/>
        <w:spacing w:line="320" w:lineRule="auto"/>
        <w:ind w:left="720" w:firstLine="0"/>
        <w:rPr/>
      </w:pPr>
      <w:r w:rsidDel="00000000" w:rsidR="00000000" w:rsidRPr="00000000">
        <w:rPr>
          <w:rtl w:val="0"/>
        </w:rPr>
        <w:t xml:space="preserve">  format = 'CSV',</w:t>
      </w:r>
    </w:p>
    <w:p w:rsidR="00000000" w:rsidDel="00000000" w:rsidP="00000000" w:rsidRDefault="00000000" w:rsidRPr="00000000" w14:paraId="00000B26">
      <w:pPr>
        <w:shd w:fill="fffffe" w:val="clear"/>
        <w:spacing w:line="320" w:lineRule="auto"/>
        <w:ind w:left="720" w:firstLine="0"/>
        <w:rPr/>
      </w:pPr>
      <w:r w:rsidDel="00000000" w:rsidR="00000000" w:rsidRPr="00000000">
        <w:rPr>
          <w:rtl w:val="0"/>
        </w:rPr>
        <w:t xml:space="preserve">  uris = ['gs://dtc_data_lake_dtc-de-updated/data/fhv_all/fhv_tripdata_2019-*.csv.gz']</w:t>
      </w:r>
    </w:p>
    <w:p w:rsidR="00000000" w:rsidDel="00000000" w:rsidP="00000000" w:rsidRDefault="00000000" w:rsidRPr="00000000" w14:paraId="00000B27">
      <w:pPr>
        <w:shd w:fill="fffffe" w:val="clear"/>
        <w:spacing w:line="320" w:lineRule="auto"/>
        <w:ind w:left="720" w:firstLine="0"/>
        <w:rPr/>
      </w:pPr>
      <w:r w:rsidDel="00000000" w:rsidR="00000000" w:rsidRPr="00000000">
        <w:rPr>
          <w:rtl w:val="0"/>
        </w:rPr>
        <w:t xml:space="preserve">);</w:t>
      </w:r>
    </w:p>
    <w:p w:rsidR="00000000" w:rsidDel="00000000" w:rsidP="00000000" w:rsidRDefault="00000000" w:rsidRPr="00000000" w14:paraId="00000B28">
      <w:pPr>
        <w:shd w:fill="fffffe" w:val="clear"/>
        <w:spacing w:line="320" w:lineRule="auto"/>
        <w:rPr/>
      </w:pPr>
      <w:r w:rsidDel="00000000" w:rsidR="00000000" w:rsidRPr="00000000">
        <w:rPr>
          <w:rtl w:val="0"/>
        </w:rPr>
        <w:t xml:space="preserve">As an example. You should no longer have any data type issues for week 4.</w:t>
      </w:r>
    </w:p>
    <w:p w:rsidR="00000000" w:rsidDel="00000000" w:rsidP="00000000" w:rsidRDefault="00000000" w:rsidRPr="00000000" w14:paraId="00000B29">
      <w:pPr>
        <w:pStyle w:val="Heading2"/>
        <w:rPr/>
      </w:pPr>
      <w:bookmarkStart w:colFirst="0" w:colLast="0" w:name="_z9jhhmwdo5jm" w:id="321"/>
      <w:bookmarkEnd w:id="321"/>
      <w:r w:rsidDel="00000000" w:rsidR="00000000" w:rsidRPr="00000000">
        <w:rPr>
          <w:rtl w:val="0"/>
        </w:rPr>
        <w:t xml:space="preserve">Inconsistent number of rows when re-running fact_trips model</w:t>
      </w:r>
    </w:p>
    <w:p w:rsidR="00000000" w:rsidDel="00000000" w:rsidP="00000000" w:rsidRDefault="00000000" w:rsidRPr="00000000" w14:paraId="00000B2A">
      <w:pPr>
        <w:rPr/>
      </w:pPr>
      <w:r w:rsidDel="00000000" w:rsidR="00000000" w:rsidRPr="00000000">
        <w:rPr>
          <w:rtl w:val="0"/>
        </w:rPr>
        <w:t xml:space="preserve">This is due to the way the deduplication is done in the two staging files.</w:t>
      </w:r>
    </w:p>
    <w:p w:rsidR="00000000" w:rsidDel="00000000" w:rsidP="00000000" w:rsidRDefault="00000000" w:rsidRPr="00000000" w14:paraId="00000B2B">
      <w:pPr>
        <w:rPr/>
      </w:pPr>
      <w:r w:rsidDel="00000000" w:rsidR="00000000" w:rsidRPr="00000000">
        <w:rPr>
          <w:rtl w:val="0"/>
        </w:rPr>
        <w:t xml:space="preserve">Solution: add </w:t>
      </w:r>
      <w:r w:rsidDel="00000000" w:rsidR="00000000" w:rsidRPr="00000000">
        <w:rPr>
          <w:rFonts w:ascii="Roboto Mono" w:cs="Roboto Mono" w:eastAsia="Roboto Mono" w:hAnsi="Roboto Mono"/>
          <w:shd w:fill="f3f3f3" w:val="clear"/>
          <w:rtl w:val="0"/>
        </w:rPr>
        <w:t xml:space="preserve">order by</w:t>
      </w:r>
      <w:r w:rsidDel="00000000" w:rsidR="00000000" w:rsidRPr="00000000">
        <w:rPr>
          <w:rtl w:val="0"/>
        </w:rPr>
        <w:t xml:space="preserve"> in the </w:t>
      </w:r>
      <w:r w:rsidDel="00000000" w:rsidR="00000000" w:rsidRPr="00000000">
        <w:rPr>
          <w:rFonts w:ascii="Roboto Mono" w:cs="Roboto Mono" w:eastAsia="Roboto Mono" w:hAnsi="Roboto Mono"/>
          <w:shd w:fill="f3f3f3" w:val="clear"/>
          <w:rtl w:val="0"/>
        </w:rPr>
        <w:t xml:space="preserve">partition by</w:t>
      </w:r>
      <w:r w:rsidDel="00000000" w:rsidR="00000000" w:rsidRPr="00000000">
        <w:rPr>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2C">
      <w:pPr>
        <w:rPr/>
      </w:pPr>
      <w:r w:rsidDel="00000000" w:rsidR="00000000" w:rsidRPr="00000000">
        <w:rPr>
          <w:rtl w:val="0"/>
        </w:rPr>
        <w:t xml:space="preserve">Explanation (a bit convoluted, feel free to clarify, correct etc.)</w:t>
      </w:r>
    </w:p>
    <w:p w:rsidR="00000000" w:rsidDel="00000000" w:rsidP="00000000" w:rsidRDefault="00000000" w:rsidRPr="00000000" w14:paraId="00000B2D">
      <w:pPr>
        <w:rPr/>
      </w:pPr>
      <w:r w:rsidDel="00000000" w:rsidR="00000000" w:rsidRPr="00000000">
        <w:rPr>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E">
      <w:pPr>
        <w:pStyle w:val="Heading2"/>
        <w:rPr/>
      </w:pPr>
      <w:bookmarkStart w:colFirst="0" w:colLast="0" w:name="_jydn6ys2vhjb" w:id="322"/>
      <w:bookmarkEnd w:id="322"/>
      <w:r w:rsidDel="00000000" w:rsidR="00000000" w:rsidRPr="00000000">
        <w:rPr>
          <w:rtl w:val="0"/>
        </w:rPr>
        <w:t xml:space="preserve">Data Type Error when running fact table</w:t>
      </w:r>
    </w:p>
    <w:p w:rsidR="00000000" w:rsidDel="00000000" w:rsidP="00000000" w:rsidRDefault="00000000" w:rsidRPr="00000000" w14:paraId="00000B2F">
      <w:pPr>
        <w:rPr/>
      </w:pPr>
      <w:r w:rsidDel="00000000" w:rsidR="00000000" w:rsidRPr="00000000">
        <w:rPr>
          <w:rtl w:val="0"/>
        </w:rPr>
        <w:t xml:space="preserve">If you encounter data type error on trip_type column, it may due to some nan values that isn’t null in bigquery.</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Solution: try casting it to FLOAT datatype instead of NUMERIC</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pStyle w:val="Heading2"/>
        <w:rPr>
          <w:sz w:val="34"/>
          <w:szCs w:val="34"/>
        </w:rPr>
      </w:pPr>
      <w:bookmarkStart w:colFirst="0" w:colLast="0" w:name="_27fgv03aqzwf" w:id="323"/>
      <w:bookmarkEnd w:id="323"/>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34">
      <w:pPr>
        <w:rPr/>
      </w:pPr>
      <w:r w:rsidDel="00000000" w:rsidR="00000000" w:rsidRPr="00000000">
        <w:rPr>
          <w:rtl w:val="0"/>
        </w:rPr>
        <w:t xml:space="preserve">This error could result if you are using some select * query without mentioning the name of table for ex: </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t xml:space="preserve">with dim_zones as (</w:t>
      </w:r>
    </w:p>
    <w:p w:rsidR="00000000" w:rsidDel="00000000" w:rsidP="00000000" w:rsidRDefault="00000000" w:rsidRPr="00000000" w14:paraId="00000B37">
      <w:pPr>
        <w:rPr/>
      </w:pPr>
      <w:r w:rsidDel="00000000" w:rsidR="00000000" w:rsidRPr="00000000">
        <w:rPr>
          <w:rtl w:val="0"/>
        </w:rPr>
        <w:t xml:space="preserve">    select * from `engaged-cosine-374921`.`dbt_victoria_mola`.`dim_zones`</w:t>
      </w:r>
    </w:p>
    <w:p w:rsidR="00000000" w:rsidDel="00000000" w:rsidP="00000000" w:rsidRDefault="00000000" w:rsidRPr="00000000" w14:paraId="00000B38">
      <w:pPr>
        <w:rPr/>
      </w:pPr>
      <w:r w:rsidDel="00000000" w:rsidR="00000000" w:rsidRPr="00000000">
        <w:rPr>
          <w:rtl w:val="0"/>
        </w:rPr>
        <w:t xml:space="preserve">    where borough != 'Unknown'</w:t>
      </w:r>
    </w:p>
    <w:p w:rsidR="00000000" w:rsidDel="00000000" w:rsidP="00000000" w:rsidRDefault="00000000" w:rsidRPr="00000000" w14:paraId="00000B39">
      <w:pPr>
        <w:rPr/>
      </w:pPr>
      <w:r w:rsidDel="00000000" w:rsidR="00000000" w:rsidRPr="00000000">
        <w:rPr>
          <w:rtl w:val="0"/>
        </w:rPr>
        <w:t xml:space="preserve">),</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t xml:space="preserve">fhv as (</w:t>
      </w:r>
    </w:p>
    <w:p w:rsidR="00000000" w:rsidDel="00000000" w:rsidP="00000000" w:rsidRDefault="00000000" w:rsidRPr="00000000" w14:paraId="00000B3C">
      <w:pPr>
        <w:rPr/>
      </w:pPr>
      <w:r w:rsidDel="00000000" w:rsidR="00000000" w:rsidRPr="00000000">
        <w:rPr>
          <w:rtl w:val="0"/>
        </w:rPr>
        <w:t xml:space="preserve">    select * from `engaged-cosine-374921`.`dbt_victoria_mola`.`stg_fhv_tripdata`</w:t>
      </w:r>
    </w:p>
    <w:p w:rsidR="00000000" w:rsidDel="00000000" w:rsidP="00000000" w:rsidRDefault="00000000" w:rsidRPr="00000000" w14:paraId="00000B3D">
      <w:pPr>
        <w:rPr/>
      </w:pPr>
      <w:r w:rsidDel="00000000" w:rsidR="00000000" w:rsidRPr="00000000">
        <w:rPr>
          <w:rtl w:val="0"/>
        </w:rPr>
        <w:t xml:space="preserve">)</w:t>
      </w:r>
    </w:p>
    <w:p w:rsidR="00000000" w:rsidDel="00000000" w:rsidP="00000000" w:rsidRDefault="00000000" w:rsidRPr="00000000" w14:paraId="00000B3E">
      <w:pPr>
        <w:rPr>
          <w:b w:val="1"/>
        </w:rPr>
      </w:pPr>
      <w:r w:rsidDel="00000000" w:rsidR="00000000" w:rsidRPr="00000000">
        <w:rPr>
          <w:b w:val="1"/>
          <w:rtl w:val="0"/>
        </w:rPr>
        <w:t xml:space="preserve">select * from fhv</w:t>
      </w:r>
    </w:p>
    <w:p w:rsidR="00000000" w:rsidDel="00000000" w:rsidP="00000000" w:rsidRDefault="00000000" w:rsidRPr="00000000" w14:paraId="00000B3F">
      <w:pPr>
        <w:rPr/>
      </w:pPr>
      <w:r w:rsidDel="00000000" w:rsidR="00000000" w:rsidRPr="00000000">
        <w:rPr>
          <w:rtl w:val="0"/>
        </w:rPr>
        <w:t xml:space="preserve">inner join dim_zones as pickup_zone</w:t>
      </w:r>
    </w:p>
    <w:p w:rsidR="00000000" w:rsidDel="00000000" w:rsidP="00000000" w:rsidRDefault="00000000" w:rsidRPr="00000000" w14:paraId="00000B40">
      <w:pPr>
        <w:rPr/>
      </w:pPr>
      <w:r w:rsidDel="00000000" w:rsidR="00000000" w:rsidRPr="00000000">
        <w:rPr>
          <w:rtl w:val="0"/>
        </w:rPr>
        <w:t xml:space="preserve">on fhv.PUlocationID = pickup_zone.locationid</w:t>
      </w:r>
    </w:p>
    <w:p w:rsidR="00000000" w:rsidDel="00000000" w:rsidP="00000000" w:rsidRDefault="00000000" w:rsidRPr="00000000" w14:paraId="00000B41">
      <w:pPr>
        <w:rPr/>
      </w:pPr>
      <w:r w:rsidDel="00000000" w:rsidR="00000000" w:rsidRPr="00000000">
        <w:rPr>
          <w:rtl w:val="0"/>
        </w:rPr>
        <w:t xml:space="preserve">inner join dim_zones as dropoff_zone</w:t>
      </w:r>
    </w:p>
    <w:p w:rsidR="00000000" w:rsidDel="00000000" w:rsidP="00000000" w:rsidRDefault="00000000" w:rsidRPr="00000000" w14:paraId="00000B42">
      <w:pPr>
        <w:rPr/>
      </w:pPr>
      <w:r w:rsidDel="00000000" w:rsidR="00000000" w:rsidRPr="00000000">
        <w:rPr>
          <w:rtl w:val="0"/>
        </w:rPr>
        <w:t xml:space="preserve">on fhv.DOlocationID = dropoff_zone.locationid</w:t>
      </w:r>
    </w:p>
    <w:p w:rsidR="00000000" w:rsidDel="00000000" w:rsidP="00000000" w:rsidRDefault="00000000" w:rsidRPr="00000000" w14:paraId="00000B43">
      <w:pPr>
        <w:rPr/>
      </w:pPr>
      <w:r w:rsidDel="00000000" w:rsidR="00000000" w:rsidRPr="00000000">
        <w:rPr>
          <w:rtl w:val="0"/>
        </w:rPr>
        <w:t xml:space="preserve">    );</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b w:val="1"/>
        </w:rPr>
      </w:pPr>
      <w:r w:rsidDel="00000000" w:rsidR="00000000" w:rsidRPr="00000000">
        <w:rPr>
          <w:rtl w:val="0"/>
        </w:rPr>
        <w:t xml:space="preserve">To resolve just replace use : </w:t>
      </w:r>
      <w:r w:rsidDel="00000000" w:rsidR="00000000" w:rsidRPr="00000000">
        <w:rPr>
          <w:b w:val="1"/>
          <w:rtl w:val="0"/>
        </w:rPr>
        <w:t xml:space="preserve">select fhv.* from fhv</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pStyle w:val="Heading2"/>
        <w:rPr>
          <w:sz w:val="34"/>
          <w:szCs w:val="34"/>
        </w:rPr>
      </w:pPr>
      <w:bookmarkStart w:colFirst="0" w:colLast="0" w:name="_f8l2ndzbs7fl" w:id="324"/>
      <w:bookmarkEnd w:id="324"/>
      <w:r w:rsidDel="00000000" w:rsidR="00000000" w:rsidRPr="00000000">
        <w:rPr>
          <w:sz w:val="34"/>
          <w:szCs w:val="34"/>
          <w:rtl w:val="0"/>
        </w:rPr>
        <w:t xml:space="preserve">Bad int64 value: 0.0 error</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Some ehail fees are null and casting them to integer gives Bad int64 value: 0.0 error, </w:t>
      </w:r>
    </w:p>
    <w:p w:rsidR="00000000" w:rsidDel="00000000" w:rsidP="00000000" w:rsidRDefault="00000000" w:rsidRPr="00000000" w14:paraId="00000B4A">
      <w:pPr>
        <w:rPr/>
      </w:pPr>
      <w:r w:rsidDel="00000000" w:rsidR="00000000" w:rsidRPr="00000000">
        <w:rPr>
          <w:rtl w:val="0"/>
        </w:rPr>
        <w:t xml:space="preserve">Solution:</w:t>
      </w:r>
    </w:p>
    <w:p w:rsidR="00000000" w:rsidDel="00000000" w:rsidP="00000000" w:rsidRDefault="00000000" w:rsidRPr="00000000" w14:paraId="00000B4B">
      <w:pPr>
        <w:rPr/>
      </w:pPr>
      <w:r w:rsidDel="00000000" w:rsidR="00000000" w:rsidRPr="00000000">
        <w:rPr>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C">
      <w:pPr>
        <w:rPr>
          <w:sz w:val="34"/>
          <w:szCs w:val="34"/>
        </w:rPr>
      </w:pPr>
      <w:r w:rsidDel="00000000" w:rsidR="00000000" w:rsidRPr="00000000">
        <w:rPr>
          <w:rFonts w:ascii="Consolas" w:cs="Consolas" w:eastAsia="Consolas" w:hAnsi="Consolas"/>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4E">
      <w:pPr>
        <w:pStyle w:val="Heading2"/>
        <w:rPr/>
      </w:pPr>
      <w:bookmarkStart w:colFirst="0" w:colLast="0" w:name="_tqqpkyrohcl5" w:id="325"/>
      <w:bookmarkEnd w:id="325"/>
      <w:r w:rsidDel="00000000" w:rsidR="00000000" w:rsidRPr="00000000">
        <w:rPr>
          <w:rtl w:val="0"/>
        </w:rPr>
        <w:t xml:space="preserve">Bad int64 value: 2.0/1.0 error</w:t>
      </w:r>
    </w:p>
    <w:p w:rsidR="00000000" w:rsidDel="00000000" w:rsidP="00000000" w:rsidRDefault="00000000" w:rsidRPr="00000000" w14:paraId="00000B4F">
      <w:pPr>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50">
      <w:pPr>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51">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52">
      <w:pPr>
        <w:pStyle w:val="Heading2"/>
        <w:rPr/>
      </w:pPr>
      <w:bookmarkStart w:colFirst="0" w:colLast="0" w:name="_j3uvl3fdxa5e" w:id="326"/>
      <w:bookmarkEnd w:id="326"/>
      <w:r w:rsidDel="00000000" w:rsidR="00000000" w:rsidRPr="00000000">
        <w:rPr>
          <w:rtl w:val="0"/>
        </w:rPr>
        <w:t xml:space="preserve">Bad int64 value: 1.0 error (again)</w:t>
      </w:r>
    </w:p>
    <w:p w:rsidR="00000000" w:rsidDel="00000000" w:rsidP="00000000" w:rsidRDefault="00000000" w:rsidRPr="00000000" w14:paraId="00000B53">
      <w:pPr>
        <w:rPr/>
      </w:pPr>
      <w:r w:rsidDel="00000000" w:rsidR="00000000" w:rsidRPr="00000000">
        <w:rPr>
          <w:rtl w:val="0"/>
        </w:rPr>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54">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55">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B56">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B57">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58">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B59">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B5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B5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B5C">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pStyle w:val="Heading2"/>
        <w:rPr/>
      </w:pPr>
      <w:bookmarkStart w:colFirst="0" w:colLast="0" w:name="_oxqnm9upwaq2" w:id="327"/>
      <w:bookmarkEnd w:id="327"/>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B5F">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B60">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B61">
      <w:pPr>
        <w:pStyle w:val="Heading2"/>
        <w:rPr>
          <w:sz w:val="34"/>
          <w:szCs w:val="34"/>
        </w:rPr>
      </w:pPr>
      <w:bookmarkStart w:colFirst="0" w:colLast="0" w:name="_5r4vni2wy87m" w:id="328"/>
      <w:bookmarkEnd w:id="328"/>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B62">
      <w:pPr>
        <w:rPr/>
      </w:pPr>
      <w:r w:rsidDel="00000000" w:rsidR="00000000" w:rsidRPr="00000000">
        <w:rPr>
          <w:rtl w:val="0"/>
        </w:rPr>
        <w:t xml:space="preserve">Remember to add a space between the variable and the value. Otherwise, it won't be interpreted as a dictionary.</w:t>
      </w:r>
    </w:p>
    <w:p w:rsidR="00000000" w:rsidDel="00000000" w:rsidP="00000000" w:rsidRDefault="00000000" w:rsidRPr="00000000" w14:paraId="00000B63">
      <w:pPr>
        <w:rPr/>
      </w:pPr>
      <w:r w:rsidDel="00000000" w:rsidR="00000000" w:rsidRPr="00000000">
        <w:rPr>
          <w:rtl w:val="0"/>
        </w:rPr>
        <w:t xml:space="preserve">It should be:</w:t>
      </w:r>
    </w:p>
    <w:p w:rsidR="00000000" w:rsidDel="00000000" w:rsidP="00000000" w:rsidRDefault="00000000" w:rsidRPr="00000000" w14:paraId="00000B64">
      <w:pPr>
        <w:rPr/>
      </w:pPr>
      <w:r w:rsidDel="00000000" w:rsidR="00000000" w:rsidRPr="00000000">
        <w:rPr>
          <w:rtl w:val="0"/>
        </w:rPr>
        <w:t xml:space="preserve">dbt run --var 'is_test_run: false'</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sz w:val="34"/>
          <w:szCs w:val="34"/>
          <w:rtl w:val="0"/>
        </w:rPr>
        <w:t xml:space="preserve">Not able to change Environment Type as it is greyed out and inaccessible</w:t>
      </w: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tl w:val="0"/>
        </w:rPr>
        <w:t xml:space="preserve">'</w:t>
      </w:r>
    </w:p>
    <w:p w:rsidR="00000000" w:rsidDel="00000000" w:rsidP="00000000" w:rsidRDefault="00000000" w:rsidRPr="00000000" w14:paraId="00000B67">
      <w:pPr>
        <w:pStyle w:val="Heading2"/>
        <w:rPr/>
      </w:pPr>
      <w:bookmarkStart w:colFirst="0" w:colLast="0" w:name="_59fhspd6ptf8" w:id="329"/>
      <w:bookmarkEnd w:id="329"/>
      <w:r w:rsidDel="00000000" w:rsidR="00000000" w:rsidRPr="00000000">
        <w:rPr>
          <w:rtl w:val="0"/>
        </w:rPr>
        <w:t xml:space="preserve">Access Denied: Table yellow_tripdata: User does not have permission to query table yellow_tripdata, or perhaps it does not exist in location US.</w:t>
      </w: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drawing>
          <wp:inline distB="114300" distT="114300" distL="114300" distR="114300">
            <wp:extent cx="10553700" cy="4600575"/>
            <wp:effectExtent b="0" l="0" r="0" t="0"/>
            <wp:docPr id="44" name="image44.png"/>
            <a:graphic>
              <a:graphicData uri="http://schemas.openxmlformats.org/drawingml/2006/picture">
                <pic:pic>
                  <pic:nvPicPr>
                    <pic:cNvPr id="0" name="image44.png"/>
                    <pic:cNvPicPr preferRelativeResize="0"/>
                  </pic:nvPicPr>
                  <pic:blipFill>
                    <a:blip r:embed="rId213"/>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B6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B6D">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B6F">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B70">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B71">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B72">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Go to an environment and select Settings to edit it</w:t>
      </w:r>
    </w:p>
    <w:p w:rsidR="00000000" w:rsidDel="00000000" w:rsidP="00000000" w:rsidRDefault="00000000" w:rsidRPr="00000000" w14:paraId="00000B75">
      <w:pPr>
        <w:rPr/>
      </w:pPr>
      <w:r w:rsidDel="00000000" w:rsidR="00000000" w:rsidRPr="00000000">
        <w:rPr>
          <w:rtl w:val="0"/>
        </w:rPr>
        <w:t xml:space="preserve">Select Only run on a custom branch in General settings</w:t>
      </w:r>
    </w:p>
    <w:p w:rsidR="00000000" w:rsidDel="00000000" w:rsidP="00000000" w:rsidRDefault="00000000" w:rsidRPr="00000000" w14:paraId="00000B76">
      <w:pPr>
        <w:rPr/>
      </w:pPr>
      <w:r w:rsidDel="00000000" w:rsidR="00000000" w:rsidRPr="00000000">
        <w:rPr>
          <w:rtl w:val="0"/>
        </w:rPr>
        <w:t xml:space="preserve">Enter the name of your custom branch (e.g. HW)</w:t>
      </w:r>
    </w:p>
    <w:p w:rsidR="00000000" w:rsidDel="00000000" w:rsidP="00000000" w:rsidRDefault="00000000" w:rsidRPr="00000000" w14:paraId="00000B77">
      <w:pPr>
        <w:rPr/>
      </w:pPr>
      <w:r w:rsidDel="00000000" w:rsidR="00000000" w:rsidRPr="00000000">
        <w:rPr>
          <w:rtl w:val="0"/>
        </w:rPr>
        <w:t xml:space="preserve">Click Save</w:t>
      </w:r>
    </w:p>
    <w:p w:rsidR="00000000" w:rsidDel="00000000" w:rsidP="00000000" w:rsidRDefault="00000000" w:rsidRPr="00000000" w14:paraId="00000B78">
      <w:pPr>
        <w:pStyle w:val="Heading2"/>
        <w:rPr/>
      </w:pPr>
      <w:bookmarkStart w:colFirst="0" w:colLast="0" w:name="_g0mebtkr09le" w:id="330"/>
      <w:bookmarkEnd w:id="330"/>
      <w:r w:rsidDel="00000000" w:rsidR="00000000" w:rsidRPr="00000000">
        <w:rPr>
          <w:rtl w:val="0"/>
        </w:rPr>
        <w:t xml:space="preserve">Could not parse the dbt project. please check that the repository contains a valid dbt project</w:t>
      </w:r>
    </w:p>
    <w:p w:rsidR="00000000" w:rsidDel="00000000" w:rsidP="00000000" w:rsidRDefault="00000000" w:rsidRPr="00000000" w14:paraId="00000B79">
      <w:pPr>
        <w:rPr>
          <w:b w:val="1"/>
          <w:sz w:val="34"/>
          <w:szCs w:val="34"/>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B">
      <w:pPr>
        <w:rPr/>
      </w:pPr>
      <w:r w:rsidDel="00000000" w:rsidR="00000000" w:rsidRPr="00000000">
        <w:rPr/>
        <w:drawing>
          <wp:inline distB="114300" distT="114300" distL="114300" distR="114300">
            <wp:extent cx="9601200" cy="5495925"/>
            <wp:effectExtent b="0" l="0" r="0" t="0"/>
            <wp:docPr id="5" name="image21.png"/>
            <a:graphic>
              <a:graphicData uri="http://schemas.openxmlformats.org/drawingml/2006/picture">
                <pic:pic>
                  <pic:nvPicPr>
                    <pic:cNvPr id="0" name="image21.png"/>
                    <pic:cNvPicPr preferRelativeResize="0"/>
                  </pic:nvPicPr>
                  <pic:blipFill>
                    <a:blip r:embed="rId214"/>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pStyle w:val="Heading2"/>
        <w:rPr/>
      </w:pPr>
      <w:bookmarkStart w:colFirst="0" w:colLast="0" w:name="_rfgcvyurogwv" w:id="331"/>
      <w:bookmarkEnd w:id="331"/>
      <w:r w:rsidDel="00000000" w:rsidR="00000000" w:rsidRPr="00000000">
        <w:rPr>
          <w:rtl w:val="0"/>
        </w:rPr>
        <w:t xml:space="preserve">Made change to your modelling files and commit the your development branch, but Job still runs on old file?</w:t>
      </w:r>
    </w:p>
    <w:p w:rsidR="00000000" w:rsidDel="00000000" w:rsidP="00000000" w:rsidRDefault="00000000" w:rsidRPr="00000000" w14:paraId="00000B7E">
      <w:pPr>
        <w:rPr/>
      </w:pPr>
      <w:r w:rsidDel="00000000" w:rsidR="00000000" w:rsidRPr="00000000">
        <w:rPr>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pStyle w:val="Heading2"/>
        <w:rPr>
          <w:sz w:val="34"/>
          <w:szCs w:val="34"/>
        </w:rPr>
      </w:pPr>
      <w:bookmarkStart w:colFirst="0" w:colLast="0" w:name="_104vag4m101f" w:id="332"/>
      <w:bookmarkEnd w:id="332"/>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B81">
      <w:pPr>
        <w:rPr/>
      </w:pPr>
      <w:r w:rsidDel="00000000" w:rsidR="00000000" w:rsidRPr="00000000">
        <w:rPr>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B82">
      <w:pPr>
        <w:pStyle w:val="Heading2"/>
        <w:rPr>
          <w:sz w:val="34"/>
          <w:szCs w:val="34"/>
        </w:rPr>
      </w:pPr>
      <w:bookmarkStart w:colFirst="0" w:colLast="0" w:name="_kgdkqrpcb8p7" w:id="333"/>
      <w:bookmarkEnd w:id="333"/>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B83">
      <w:pPr>
        <w:rPr/>
      </w:pPr>
      <w:r w:rsidDel="00000000" w:rsidR="00000000" w:rsidRPr="00000000">
        <w:rPr>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84">
      <w:pPr>
        <w:rPr/>
      </w:pPr>
      <w:r w:rsidDel="00000000" w:rsidR="00000000" w:rsidRPr="00000000">
        <w:rPr>
          <w:rtl w:val="0"/>
        </w:rPr>
        <w:t xml:space="preserve">When I added df[col] = df[col].astype('Int64') transformation to the columns: passenger_count, payment_type, RatecodeID, VendorID, trip_type it went ok. Several people also faced this error and more about it you can read on the slack channel.</w:t>
      </w: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pStyle w:val="Heading2"/>
        <w:rPr>
          <w:sz w:val="34"/>
          <w:szCs w:val="34"/>
        </w:rPr>
      </w:pPr>
      <w:bookmarkStart w:colFirst="0" w:colLast="0" w:name="_sx5zff17l77s" w:id="334"/>
      <w:bookmarkEnd w:id="334"/>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Use the syntax below instead if the code in the tutorial is not working. </w:t>
      </w:r>
    </w:p>
    <w:p w:rsidR="00000000" w:rsidDel="00000000" w:rsidP="00000000" w:rsidRDefault="00000000" w:rsidRPr="00000000" w14:paraId="00000B89">
      <w:pPr>
        <w:rPr/>
      </w:pPr>
      <w:r w:rsidDel="00000000" w:rsidR="00000000" w:rsidRPr="00000000">
        <w:rPr>
          <w:rtl w:val="0"/>
        </w:rPr>
        <w:t xml:space="preserve">dbt run --select stg_green_tripdata --vars '{"is_test_run": false}'</w:t>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pStyle w:val="Heading2"/>
        <w:rPr/>
      </w:pPr>
      <w:bookmarkStart w:colFirst="0" w:colLast="0" w:name="_tydgw6feg9nc" w:id="335"/>
      <w:bookmarkEnd w:id="335"/>
      <w:r w:rsidDel="00000000" w:rsidR="00000000" w:rsidRPr="00000000">
        <w:rPr>
          <w:rtl w:val="0"/>
        </w:rPr>
        <w:t xml:space="preserve">DBT - Error: No module named 'pytz' while setting up dbt with docker </w:t>
      </w:r>
    </w:p>
    <w:p w:rsidR="00000000" w:rsidDel="00000000" w:rsidP="00000000" w:rsidRDefault="00000000" w:rsidRPr="00000000" w14:paraId="00000B8C">
      <w:pPr>
        <w:rPr/>
      </w:pPr>
      <w:r w:rsidDel="00000000" w:rsidR="00000000" w:rsidRPr="00000000">
        <w:rPr>
          <w:rtl w:val="0"/>
        </w:rPr>
        <w:t xml:space="preserve">Following dbt with </w:t>
      </w:r>
      <w:hyperlink r:id="rId215">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B8D">
      <w:pPr>
        <w:rPr/>
      </w:pPr>
      <w:r w:rsidDel="00000000" w:rsidR="00000000" w:rsidRPr="00000000">
        <w:rPr>
          <w:rtl w:val="0"/>
        </w:rPr>
        <w:t xml:space="preserve">Solution:</w:t>
      </w:r>
    </w:p>
    <w:p w:rsidR="00000000" w:rsidDel="00000000" w:rsidP="00000000" w:rsidRDefault="00000000" w:rsidRPr="00000000" w14:paraId="00000B8E">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B8F">
      <w:pPr>
        <w:pStyle w:val="Heading2"/>
        <w:spacing w:before="360" w:lineRule="auto"/>
        <w:rPr/>
      </w:pPr>
      <w:bookmarkStart w:colFirst="0" w:colLast="0" w:name="_kixzcdj21bm3" w:id="336"/>
      <w:bookmarkEnd w:id="336"/>
      <w:r w:rsidDel="00000000" w:rsidR="00000000" w:rsidRPr="00000000">
        <w:rPr>
          <w:rtl w:val="0"/>
        </w:rPr>
        <w:t xml:space="preserve">​​VS Code: NoPermissions (FileSystemError): Error: EACCES: permission denied (linux)</w:t>
      </w:r>
    </w:p>
    <w:p w:rsidR="00000000" w:rsidDel="00000000" w:rsidP="00000000" w:rsidRDefault="00000000" w:rsidRPr="00000000" w14:paraId="00000B90">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B91">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pPr>
      <w:bookmarkStart w:colFirst="0" w:colLast="0" w:name="_4wof32uyggqh" w:id="337"/>
      <w:bookmarkEnd w:id="337"/>
      <w:r w:rsidDel="00000000" w:rsidR="00000000" w:rsidRPr="00000000">
        <w:rPr>
          <w:rtl w:val="0"/>
        </w:rPr>
        <w:t xml:space="preserve">Google Cloud BigQuery Location Problems</w:t>
      </w:r>
    </w:p>
    <w:p w:rsidR="00000000" w:rsidDel="00000000" w:rsidP="00000000" w:rsidRDefault="00000000" w:rsidRPr="00000000" w14:paraId="00000B97">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B98">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B99">
      <w:pPr>
        <w:numPr>
          <w:ilvl w:val="0"/>
          <w:numId w:val="2"/>
        </w:numPr>
        <w:spacing w:after="0" w:afterAutospacing="0"/>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B9A">
      <w:pPr>
        <w:numPr>
          <w:ilvl w:val="0"/>
          <w:numId w:val="2"/>
        </w:numPr>
        <w:spacing w:after="0" w:afterAutospacing="0"/>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B9B">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pStyle w:val="Heading2"/>
        <w:rPr/>
      </w:pPr>
      <w:bookmarkStart w:colFirst="0" w:colLast="0" w:name="_25h1vi8msll7" w:id="338"/>
      <w:bookmarkEnd w:id="338"/>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B9E">
      <w:pPr>
        <w:numPr>
          <w:ilvl w:val="0"/>
          <w:numId w:val="33"/>
        </w:numPr>
        <w:spacing w:after="0" w:afterAutospacing="0"/>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B9F">
      <w:pPr>
        <w:numPr>
          <w:ilvl w:val="0"/>
          <w:numId w:val="33"/>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BA0">
      <w:pPr>
        <w:rPr/>
      </w:pPr>
      <w:r w:rsidDel="00000000" w:rsidR="00000000" w:rsidRPr="00000000">
        <w:rPr>
          <w:rtl w:val="0"/>
        </w:rPr>
        <w:t xml:space="preserve">Solution:</w:t>
      </w:r>
    </w:p>
    <w:p w:rsidR="00000000" w:rsidDel="00000000" w:rsidP="00000000" w:rsidRDefault="00000000" w:rsidRPr="00000000" w14:paraId="00000BA1">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BA2">
      <w:pPr>
        <w:rPr/>
      </w:pPr>
      <w:r w:rsidDel="00000000" w:rsidR="00000000" w:rsidRPr="00000000">
        <w:rPr>
          <w:rtl w:val="0"/>
        </w:rPr>
        <w:t xml:space="preserve">For example:</w:t>
      </w:r>
    </w:p>
    <w:p w:rsidR="00000000" w:rsidDel="00000000" w:rsidP="00000000" w:rsidRDefault="00000000" w:rsidRPr="00000000" w14:paraId="00000BA3">
      <w:pPr>
        <w:rPr/>
      </w:pPr>
      <w:r w:rsidDel="00000000" w:rsidR="00000000" w:rsidRPr="00000000">
        <w:rPr>
          <w:rtl w:val="0"/>
        </w:rPr>
        <w:t xml:space="preserve">/week5/taxi_rides_ny</w:t>
      </w:r>
    </w:p>
    <w:p w:rsidR="00000000" w:rsidDel="00000000" w:rsidP="00000000" w:rsidRDefault="00000000" w:rsidRPr="00000000" w14:paraId="00000BA4">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A5">
      <w:pPr>
        <w:rPr/>
      </w:pPr>
      <w:r w:rsidDel="00000000" w:rsidR="00000000" w:rsidRPr="00000000">
        <w:rPr/>
        <w:drawing>
          <wp:inline distB="114300" distT="114300" distL="114300" distR="114300">
            <wp:extent cx="7173673" cy="7869519"/>
            <wp:effectExtent b="0" l="0" r="0" t="0"/>
            <wp:docPr id="2" name="image16.png"/>
            <a:graphic>
              <a:graphicData uri="http://schemas.openxmlformats.org/drawingml/2006/picture">
                <pic:pic>
                  <pic:nvPicPr>
                    <pic:cNvPr id="0" name="image16.png"/>
                    <pic:cNvPicPr preferRelativeResize="0"/>
                  </pic:nvPicPr>
                  <pic:blipFill>
                    <a:blip r:embed="rId216"/>
                    <a:srcRect b="0" l="0" r="0" t="0"/>
                    <a:stretch>
                      <a:fillRect/>
                    </a:stretch>
                  </pic:blipFill>
                  <pic:spPr>
                    <a:xfrm>
                      <a:off x="0" y="0"/>
                      <a:ext cx="7173673" cy="7869519"/>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rPr/>
      </w:pPr>
      <w:r w:rsidDel="00000000" w:rsidR="00000000" w:rsidRPr="00000000">
        <w:rPr/>
        <w:drawing>
          <wp:inline distB="114300" distT="114300" distL="114300" distR="114300">
            <wp:extent cx="7386638" cy="3655381"/>
            <wp:effectExtent b="0" l="0" r="0" t="0"/>
            <wp:docPr id="65" name="image54.png"/>
            <a:graphic>
              <a:graphicData uri="http://schemas.openxmlformats.org/drawingml/2006/picture">
                <pic:pic>
                  <pic:nvPicPr>
                    <pic:cNvPr id="0" name="image54.png"/>
                    <pic:cNvPicPr preferRelativeResize="0"/>
                  </pic:nvPicPr>
                  <pic:blipFill>
                    <a:blip r:embed="rId217"/>
                    <a:srcRect b="0" l="0" r="0" t="0"/>
                    <a:stretch>
                      <a:fillRect/>
                    </a:stretch>
                  </pic:blipFill>
                  <pic:spPr>
                    <a:xfrm>
                      <a:off x="0" y="0"/>
                      <a:ext cx="7386638" cy="3655381"/>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BA8">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BA9">
      <w:pPr>
        <w:rPr/>
      </w:pPr>
      <w:r w:rsidDel="00000000" w:rsidR="00000000" w:rsidRPr="00000000">
        <w:rPr/>
        <w:drawing>
          <wp:inline distB="114300" distT="114300" distL="114300" distR="114300">
            <wp:extent cx="6405563" cy="6682115"/>
            <wp:effectExtent b="0" l="0" r="0" t="0"/>
            <wp:docPr id="25" name="image15.png"/>
            <a:graphic>
              <a:graphicData uri="http://schemas.openxmlformats.org/drawingml/2006/picture">
                <pic:pic>
                  <pic:nvPicPr>
                    <pic:cNvPr id="0" name="image15.png"/>
                    <pic:cNvPicPr preferRelativeResize="0"/>
                  </pic:nvPicPr>
                  <pic:blipFill>
                    <a:blip r:embed="rId218"/>
                    <a:srcRect b="0" l="0" r="0" t="0"/>
                    <a:stretch>
                      <a:fillRect/>
                    </a:stretch>
                  </pic:blipFill>
                  <pic:spPr>
                    <a:xfrm>
                      <a:off x="0" y="0"/>
                      <a:ext cx="6405563" cy="6682115"/>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BAB">
      <w:pPr>
        <w:rPr/>
      </w:pPr>
      <w:r w:rsidDel="00000000" w:rsidR="00000000" w:rsidRPr="00000000">
        <w:rPr/>
        <w:drawing>
          <wp:inline distB="114300" distT="114300" distL="114300" distR="114300">
            <wp:extent cx="7977188" cy="5716900"/>
            <wp:effectExtent b="0" l="0" r="0" t="0"/>
            <wp:docPr id="35" name="image36.png"/>
            <a:graphic>
              <a:graphicData uri="http://schemas.openxmlformats.org/drawingml/2006/picture">
                <pic:pic>
                  <pic:nvPicPr>
                    <pic:cNvPr id="0" name="image36.png"/>
                    <pic:cNvPicPr preferRelativeResize="0"/>
                  </pic:nvPicPr>
                  <pic:blipFill>
                    <a:blip r:embed="rId219"/>
                    <a:srcRect b="0" l="0" r="0" t="0"/>
                    <a:stretch>
                      <a:fillRect/>
                    </a:stretch>
                  </pic:blipFill>
                  <pic:spPr>
                    <a:xfrm>
                      <a:off x="0" y="0"/>
                      <a:ext cx="7977188" cy="57169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pStyle w:val="Heading2"/>
        <w:rPr/>
      </w:pPr>
      <w:bookmarkStart w:colFirst="0" w:colLast="0" w:name="_gdw4auycg56a" w:id="339"/>
      <w:bookmarkEnd w:id="339"/>
      <w:r w:rsidDel="00000000" w:rsidR="00000000" w:rsidRPr="00000000">
        <w:rPr>
          <w:rtl w:val="0"/>
        </w:rPr>
        <w:t xml:space="preserve">DBT Deploy + CI - Location Problems on BigQuery</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B0">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pStyle w:val="Heading2"/>
        <w:rPr/>
      </w:pPr>
      <w:bookmarkStart w:colFirst="0" w:colLast="0" w:name="_7gk4thfnuvax" w:id="340"/>
      <w:bookmarkEnd w:id="340"/>
      <w:r w:rsidDel="00000000" w:rsidR="00000000" w:rsidRPr="00000000">
        <w:rPr>
          <w:rtl w:val="0"/>
        </w:rPr>
        <w:t xml:space="preserve">DBT Deploy - Error When trying to run the dbt project on Prod</w:t>
      </w:r>
    </w:p>
    <w:p w:rsidR="00000000" w:rsidDel="00000000" w:rsidP="00000000" w:rsidRDefault="00000000" w:rsidRPr="00000000" w14:paraId="00000BB3">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BB4">
      <w:pPr>
        <w:numPr>
          <w:ilvl w:val="0"/>
          <w:numId w:val="2"/>
        </w:numPr>
        <w:spacing w:after="0" w:afterAutospacing="0"/>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BB5">
      <w:pPr>
        <w:numPr>
          <w:ilvl w:val="0"/>
          <w:numId w:val="2"/>
        </w:numPr>
        <w:spacing w:after="0" w:afterAutospacing="0"/>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BB6">
      <w:pPr>
        <w:numPr>
          <w:ilvl w:val="0"/>
          <w:numId w:val="2"/>
        </w:numPr>
        <w:spacing w:after="0" w:afterAutospacing="0"/>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BB7">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B8">
      <w:pPr>
        <w:pStyle w:val="Heading2"/>
        <w:spacing w:after="0" w:lineRule="auto"/>
        <w:rPr/>
      </w:pPr>
      <w:bookmarkStart w:colFirst="0" w:colLast="0" w:name="_uo0rz0kyukmc" w:id="341"/>
      <w:bookmarkEnd w:id="341"/>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BB9">
      <w:pPr>
        <w:spacing w:after="0" w:lineRule="auto"/>
        <w:rPr>
          <w:sz w:val="20"/>
          <w:szCs w:val="20"/>
        </w:rPr>
      </w:pPr>
      <w:r w:rsidDel="00000000" w:rsidR="00000000" w:rsidRPr="00000000">
        <w:rPr>
          <w:rtl w:val="0"/>
        </w:rPr>
      </w:r>
    </w:p>
    <w:p w:rsidR="00000000" w:rsidDel="00000000" w:rsidP="00000000" w:rsidRDefault="00000000" w:rsidRPr="00000000" w14:paraId="00000BBA">
      <w:pPr>
        <w:spacing w:after="0" w:lineRule="auto"/>
        <w:rPr>
          <w:sz w:val="20"/>
          <w:szCs w:val="20"/>
        </w:rPr>
      </w:pPr>
      <w:r w:rsidDel="00000000" w:rsidR="00000000" w:rsidRPr="00000000">
        <w:rPr>
          <w:sz w:val="20"/>
          <w:szCs w:val="20"/>
          <w:rtl w:val="0"/>
        </w:rPr>
        <w:t xml:space="preserve">In the step in </w:t>
      </w:r>
      <w:hyperlink r:id="rId220">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BB">
      <w:pPr>
        <w:spacing w:after="0" w:lineRule="auto"/>
        <w:rPr>
          <w:sz w:val="20"/>
          <w:szCs w:val="20"/>
        </w:rPr>
      </w:pPr>
      <w:r w:rsidDel="00000000" w:rsidR="00000000" w:rsidRPr="00000000">
        <w:rPr>
          <w:rtl w:val="0"/>
        </w:rPr>
      </w:r>
    </w:p>
    <w:p w:rsidR="00000000" w:rsidDel="00000000" w:rsidP="00000000" w:rsidRDefault="00000000" w:rsidRPr="00000000" w14:paraId="00000BBC">
      <w:pPr>
        <w:spacing w:after="0" w:lineRule="auto"/>
        <w:rPr>
          <w:sz w:val="20"/>
          <w:szCs w:val="20"/>
        </w:rPr>
      </w:pPr>
      <w:r w:rsidDel="00000000" w:rsidR="00000000" w:rsidRPr="00000000">
        <w:rPr>
          <w:sz w:val="20"/>
          <w:szCs w:val="20"/>
          <w:rtl w:val="0"/>
        </w:rPr>
        <w:t xml:space="preserve">Solution: </w:t>
      </w:r>
    </w:p>
    <w:p w:rsidR="00000000" w:rsidDel="00000000" w:rsidP="00000000" w:rsidRDefault="00000000" w:rsidRPr="00000000" w14:paraId="00000BBD">
      <w:pPr>
        <w:spacing w:after="0" w:lineRule="auto"/>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BBE">
      <w:pPr>
        <w:spacing w:after="0" w:lineRule="auto"/>
        <w:rPr>
          <w:b w:val="1"/>
          <w:sz w:val="20"/>
          <w:szCs w:val="20"/>
        </w:rPr>
      </w:pPr>
      <w:r w:rsidDel="00000000" w:rsidR="00000000" w:rsidRPr="00000000">
        <w:rPr>
          <w:rtl w:val="0"/>
        </w:rPr>
      </w:r>
    </w:p>
    <w:p w:rsidR="00000000" w:rsidDel="00000000" w:rsidP="00000000" w:rsidRDefault="00000000" w:rsidRPr="00000000" w14:paraId="00000BBF">
      <w:pPr>
        <w:spacing w:after="0" w:lineRule="auto"/>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pStyle w:val="Heading2"/>
        <w:spacing w:after="200" w:lineRule="auto"/>
        <w:rPr>
          <w:sz w:val="34"/>
          <w:szCs w:val="34"/>
        </w:rPr>
      </w:pPr>
      <w:bookmarkStart w:colFirst="0" w:colLast="0" w:name="_p8924g7ib2xv" w:id="342"/>
      <w:bookmarkEnd w:id="342"/>
      <w:r w:rsidDel="00000000" w:rsidR="00000000" w:rsidRPr="00000000">
        <w:rPr>
          <w:sz w:val="34"/>
          <w:szCs w:val="34"/>
          <w:rtl w:val="0"/>
        </w:rPr>
        <w:t xml:space="preserve">Homework - Ingesting FHV_20?? data</w:t>
      </w:r>
    </w:p>
    <w:p w:rsidR="00000000" w:rsidDel="00000000" w:rsidP="00000000" w:rsidRDefault="00000000" w:rsidRPr="00000000" w14:paraId="00000BC2">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C3">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C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5">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1">
        <w:r w:rsidDel="00000000" w:rsidR="00000000" w:rsidRPr="00000000">
          <w:rPr>
            <w:rFonts w:ascii="Roboto Mono" w:cs="Roboto Mono" w:eastAsia="Roboto Mono" w:hAnsi="Roboto Mono"/>
            <w:shd w:fill="f3f3f3" w:val="clear"/>
            <w:rtl w:val="0"/>
          </w:rPr>
          <w:t xml:space="preserve">https://github.com/alexeygrigorev/datasets/</w:t>
        </w:r>
      </w:hyperlink>
      <w:hyperlink r:id="rId222">
        <w:r w:rsidDel="00000000" w:rsidR="00000000" w:rsidRPr="00000000">
          <w:rPr>
            <w:rFonts w:ascii="Roboto Mono" w:cs="Roboto Mono" w:eastAsia="Roboto Mono" w:hAnsi="Roboto Mono"/>
            <w:highlight w:val="yellow"/>
            <w:rtl w:val="0"/>
          </w:rPr>
          <w:t xml:space="preserve">blob</w:t>
        </w:r>
      </w:hyperlink>
      <w:hyperlink r:id="rId223">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C7">
      <w:pPr>
        <w:pStyle w:val="Heading2"/>
        <w:rPr/>
      </w:pPr>
      <w:bookmarkStart w:colFirst="0" w:colLast="0" w:name="_ajxgk75mrlun" w:id="343"/>
      <w:bookmarkEnd w:id="343"/>
      <w:r w:rsidDel="00000000" w:rsidR="00000000" w:rsidRPr="00000000">
        <w:rPr>
          <w:rtl w:val="0"/>
        </w:rPr>
        <w:t xml:space="preserve">Ingesting FHV : alternative with kestra</w:t>
      </w:r>
    </w:p>
    <w:p w:rsidR="00000000" w:rsidDel="00000000" w:rsidP="00000000" w:rsidRDefault="00000000" w:rsidRPr="00000000" w14:paraId="00000BC8">
      <w:pPr>
        <w:rPr/>
      </w:pPr>
      <w:r w:rsidDel="00000000" w:rsidR="00000000" w:rsidRPr="00000000">
        <w:rPr>
          <w:rtl w:val="0"/>
        </w:rPr>
        <w:t xml:space="preserve">Add this task based on the previous ones :</w:t>
      </w:r>
    </w:p>
    <w:p w:rsidR="00000000" w:rsidDel="00000000" w:rsidP="00000000" w:rsidRDefault="00000000" w:rsidRPr="00000000" w14:paraId="00000BC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if_fhv_taxi</w:t>
      </w:r>
    </w:p>
    <w:p w:rsidR="00000000" w:rsidDel="00000000" w:rsidP="00000000" w:rsidRDefault="00000000" w:rsidRPr="00000000" w14:paraId="00000BC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io.kestra.plugin.core.flow.If</w:t>
      </w:r>
    </w:p>
    <w:p w:rsidR="00000000" w:rsidDel="00000000" w:rsidP="00000000" w:rsidRDefault="00000000" w:rsidRPr="00000000" w14:paraId="00000BC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condition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"{{inputs.taxi == 'fhv'}}"</w:t>
      </w:r>
    </w:p>
    <w:p w:rsidR="00000000" w:rsidDel="00000000" w:rsidP="00000000" w:rsidRDefault="00000000" w:rsidRPr="00000000" w14:paraId="00000BCC">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then</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BC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bq_fhv_tripdata</w:t>
      </w:r>
    </w:p>
    <w:p w:rsidR="00000000" w:rsidDel="00000000" w:rsidP="00000000" w:rsidRDefault="00000000" w:rsidRPr="00000000" w14:paraId="00000BC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CF">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D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TABLE IF NOT EXISTS `{{kv('GCP_PROJECT_ID')}}.{{kv('GCP_DATASET')}}.fhv_tripdata`</w:t>
      </w:r>
    </w:p>
    <w:p w:rsidR="00000000" w:rsidDel="00000000" w:rsidP="00000000" w:rsidRDefault="00000000" w:rsidRPr="00000000" w14:paraId="00000BD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D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unique_row_id BYTES OPTIONS (description = 'A unique identifier for the trip, generated by hashing key trip attributes.'),</w:t>
      </w:r>
    </w:p>
    <w:p w:rsidR="00000000" w:rsidDel="00000000" w:rsidP="00000000" w:rsidRDefault="00000000" w:rsidRPr="00000000" w14:paraId="00000BD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filename STRING OPTIONS (description = 'The source filename from which the trip data was loaded.'),      </w:t>
      </w:r>
    </w:p>
    <w:p w:rsidR="00000000" w:rsidDel="00000000" w:rsidP="00000000" w:rsidRDefault="00000000" w:rsidRPr="00000000" w14:paraId="00000BD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D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D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D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D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D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D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DB">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D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PARTITION BY DATE(pickup_datetime);</w:t>
      </w:r>
    </w:p>
    <w:p w:rsidR="00000000" w:rsidDel="00000000" w:rsidP="00000000" w:rsidRDefault="00000000" w:rsidRPr="00000000" w14:paraId="00000BDE">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bq_fhv_table_ext</w:t>
      </w:r>
    </w:p>
    <w:p w:rsidR="00000000" w:rsidDel="00000000" w:rsidP="00000000" w:rsidRDefault="00000000" w:rsidRPr="00000000" w14:paraId="00000BE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E1">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E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EXTERNAL TABLE `{{kv('GCP_PROJECT_ID')}}.{{render(vars.table)}}_ext`</w:t>
      </w:r>
    </w:p>
    <w:p w:rsidR="00000000" w:rsidDel="00000000" w:rsidP="00000000" w:rsidRDefault="00000000" w:rsidRPr="00000000" w14:paraId="00000BE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E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E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E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E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E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E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E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E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OPTIONS (</w:t>
      </w:r>
    </w:p>
    <w:p w:rsidR="00000000" w:rsidDel="00000000" w:rsidP="00000000" w:rsidRDefault="00000000" w:rsidRPr="00000000" w14:paraId="00000BE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format = 'CSV',</w:t>
      </w:r>
    </w:p>
    <w:p w:rsidR="00000000" w:rsidDel="00000000" w:rsidP="00000000" w:rsidRDefault="00000000" w:rsidRPr="00000000" w14:paraId="00000BE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uris = ['{{render(vars.gcs_file)}}'],</w:t>
      </w:r>
    </w:p>
    <w:p w:rsidR="00000000" w:rsidDel="00000000" w:rsidP="00000000" w:rsidRDefault="00000000" w:rsidRPr="00000000" w14:paraId="00000BE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skip_leading_rows = 1,</w:t>
      </w:r>
    </w:p>
    <w:p w:rsidR="00000000" w:rsidDel="00000000" w:rsidP="00000000" w:rsidRDefault="00000000" w:rsidRPr="00000000" w14:paraId="00000BF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ignore_unknown_values = TRUE</w:t>
      </w:r>
    </w:p>
    <w:p w:rsidR="00000000" w:rsidDel="00000000" w:rsidP="00000000" w:rsidRDefault="00000000" w:rsidRPr="00000000" w14:paraId="00000BF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F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F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bq_fhv_table_tmp</w:t>
      </w:r>
    </w:p>
    <w:p w:rsidR="00000000" w:rsidDel="00000000" w:rsidP="00000000" w:rsidRDefault="00000000" w:rsidRPr="00000000" w14:paraId="00000BF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F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F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TABLE `{{kv('GCP_PROJECT_ID')}}.{{render(vars.table)}}`</w:t>
      </w:r>
    </w:p>
    <w:p w:rsidR="00000000" w:rsidDel="00000000" w:rsidP="00000000" w:rsidRDefault="00000000" w:rsidRPr="00000000" w14:paraId="00000BF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AS</w:t>
      </w:r>
    </w:p>
    <w:p w:rsidR="00000000" w:rsidDel="00000000" w:rsidP="00000000" w:rsidRDefault="00000000" w:rsidRPr="00000000" w14:paraId="00000BF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SELECT</w:t>
      </w:r>
    </w:p>
    <w:p w:rsidR="00000000" w:rsidDel="00000000" w:rsidP="00000000" w:rsidRDefault="00000000" w:rsidRPr="00000000" w14:paraId="00000BF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MD5(CONCAT(</w:t>
      </w:r>
    </w:p>
    <w:p w:rsidR="00000000" w:rsidDel="00000000" w:rsidP="00000000" w:rsidRDefault="00000000" w:rsidRPr="00000000" w14:paraId="00000BF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COALESCE(CAST(pickup_datetime AS STRING), ""),</w:t>
      </w:r>
    </w:p>
    <w:p w:rsidR="00000000" w:rsidDel="00000000" w:rsidP="00000000" w:rsidRDefault="00000000" w:rsidRPr="00000000" w14:paraId="00000BF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COALESCE(CAST(dropoff_datetime AS STRING), ""),</w:t>
      </w:r>
    </w:p>
    <w:p w:rsidR="00000000" w:rsidDel="00000000" w:rsidP="00000000" w:rsidRDefault="00000000" w:rsidRPr="00000000" w14:paraId="00000BF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COALESCE(CAST(PUlocationID AS STRING), ""),</w:t>
      </w:r>
    </w:p>
    <w:p w:rsidR="00000000" w:rsidDel="00000000" w:rsidP="00000000" w:rsidRDefault="00000000" w:rsidRPr="00000000" w14:paraId="00000BF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COALESCE(CAST(DOLocationID AS STRING), "")</w:t>
      </w:r>
    </w:p>
    <w:p w:rsidR="00000000" w:rsidDel="00000000" w:rsidP="00000000" w:rsidRDefault="00000000" w:rsidRPr="00000000" w14:paraId="00000BF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AS unique_row_id,</w:t>
      </w:r>
    </w:p>
    <w:p w:rsidR="00000000" w:rsidDel="00000000" w:rsidP="00000000" w:rsidRDefault="00000000" w:rsidRPr="00000000" w14:paraId="00000BF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"{{render(vars.file)}}"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AS filename,</w:t>
      </w:r>
    </w:p>
    <w:p w:rsidR="00000000" w:rsidDel="00000000" w:rsidP="00000000" w:rsidRDefault="00000000" w:rsidRPr="00000000" w14:paraId="00000C0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C0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FROM `{{kv('GCP_PROJECT_ID')}}.{{render(vars.table)}}_ext`;</w:t>
      </w:r>
    </w:p>
    <w:p w:rsidR="00000000" w:rsidDel="00000000" w:rsidP="00000000" w:rsidRDefault="00000000" w:rsidRPr="00000000" w14:paraId="00000C0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bq_fhv_merge</w:t>
      </w:r>
    </w:p>
    <w:p w:rsidR="00000000" w:rsidDel="00000000" w:rsidP="00000000" w:rsidRDefault="00000000" w:rsidRPr="00000000" w14:paraId="00000C0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C0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C0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MERGE INTO `{{kv('GCP_PROJECT_ID')}}.{{kv('GCP_DATASET')}}.fhv_tripdata` T</w:t>
      </w:r>
    </w:p>
    <w:p w:rsidR="00000000" w:rsidDel="00000000" w:rsidP="00000000" w:rsidRDefault="00000000" w:rsidRPr="00000000" w14:paraId="00000C0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USING `{{kv('GCP_PROJECT_ID')}}.{{render(vars.table)}}` S</w:t>
      </w:r>
    </w:p>
    <w:p w:rsidR="00000000" w:rsidDel="00000000" w:rsidP="00000000" w:rsidRDefault="00000000" w:rsidRPr="00000000" w14:paraId="00000C0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ON T.unique_row_id = S.unique_row_id</w:t>
      </w:r>
    </w:p>
    <w:p w:rsidR="00000000" w:rsidDel="00000000" w:rsidP="00000000" w:rsidRDefault="00000000" w:rsidRPr="00000000" w14:paraId="00000C0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WHEN NOT MATCHED THEN</w:t>
      </w:r>
    </w:p>
    <w:p w:rsidR="00000000" w:rsidDel="00000000" w:rsidP="00000000" w:rsidRDefault="00000000" w:rsidRPr="00000000" w14:paraId="00000C0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INSERT (unique_row_id, filename, dispatching_base_num, pickup_datetime, dropoff_datetime, PUlocationID, DOlocationID, SR_Flag, Affiliated_base_number)</w:t>
      </w:r>
    </w:p>
    <w:p w:rsidR="00000000" w:rsidDel="00000000" w:rsidP="00000000" w:rsidRDefault="00000000" w:rsidRPr="00000000" w14:paraId="00000C0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VALUES (S.unique_row_id, S.filename, S.dispatching_base_num, S.pickup_datetime, S.dropoff_datetime, S.PUlocationID, S.DOlocationID, S.SR_Flag, S.Affiliated_base_number);</w:t>
      </w:r>
    </w:p>
    <w:p w:rsidR="00000000" w:rsidDel="00000000" w:rsidP="00000000" w:rsidRDefault="00000000" w:rsidRPr="00000000" w14:paraId="00000C0C">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Add a trigger too :</w:t>
      </w:r>
    </w:p>
    <w:p w:rsidR="00000000" w:rsidDel="00000000" w:rsidP="00000000" w:rsidRDefault="00000000" w:rsidRPr="00000000" w14:paraId="00000C0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fhv_schedule</w:t>
      </w:r>
    </w:p>
    <w:p w:rsidR="00000000" w:rsidDel="00000000" w:rsidP="00000000" w:rsidRDefault="00000000" w:rsidRPr="00000000" w14:paraId="00000C0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io.kestra.plugin.core.trigger.Schedule</w:t>
      </w:r>
    </w:p>
    <w:p w:rsidR="00000000" w:rsidDel="00000000" w:rsidP="00000000" w:rsidRDefault="00000000" w:rsidRPr="00000000" w14:paraId="00000C1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cron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"0 11 1 * *"</w:t>
      </w:r>
    </w:p>
    <w:p w:rsidR="00000000" w:rsidDel="00000000" w:rsidP="00000000" w:rsidRDefault="00000000" w:rsidRPr="00000000" w14:paraId="00000C11">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1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taxi</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p>
    <w:p w:rsidR="00000000" w:rsidDel="00000000" w:rsidP="00000000" w:rsidRDefault="00000000" w:rsidRPr="00000000" w14:paraId="00000C13">
      <w:pPr>
        <w:rPr/>
      </w:pPr>
      <w:r w:rsidDel="00000000" w:rsidR="00000000" w:rsidRPr="00000000">
        <w:rPr>
          <w:rtl w:val="0"/>
        </w:rPr>
        <w:t xml:space="preserve">And modify inputs :</w:t>
      </w:r>
    </w:p>
    <w:p w:rsidR="00000000" w:rsidDel="00000000" w:rsidP="00000000" w:rsidRDefault="00000000" w:rsidRPr="00000000" w14:paraId="00000C14">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1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taxi</w:t>
      </w:r>
    </w:p>
    <w:p w:rsidR="00000000" w:rsidDel="00000000" w:rsidP="00000000" w:rsidRDefault="00000000" w:rsidRPr="00000000" w14:paraId="00000C1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w:t>
      </w:r>
    </w:p>
    <w:p w:rsidR="00000000" w:rsidDel="00000000" w:rsidP="00000000" w:rsidRDefault="00000000" w:rsidRPr="00000000" w14:paraId="00000C1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displayName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 taxi type</w:t>
      </w:r>
    </w:p>
    <w:p w:rsidR="00000000" w:rsidDel="00000000" w:rsidP="00000000" w:rsidRDefault="00000000" w:rsidRPr="00000000" w14:paraId="00000C18">
      <w:pPr>
        <w:shd w:fill="161822" w:val="clear"/>
        <w:spacing w:line="320" w:lineRule="auto"/>
        <w:rPr>
          <w:rFonts w:ascii="Source Code Pro" w:cs="Source Code Pro" w:eastAsia="Source Code Pro" w:hAnsi="Source Code Pro"/>
          <w:color w:val="dcdcdc"/>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values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ce9178"/>
          <w:sz w:val="18"/>
          <w:szCs w:val="18"/>
          <w:rtl w:val="0"/>
        </w:rPr>
        <w:t xml:space="preserve">yellow</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r w:rsidDel="00000000" w:rsidR="00000000" w:rsidRPr="00000000">
        <w:rPr>
          <w:rFonts w:ascii="Source Code Pro" w:cs="Source Code Pro" w:eastAsia="Source Code Pro" w:hAnsi="Source Code Pro"/>
          <w:color w:val="dcdcdc"/>
          <w:sz w:val="18"/>
          <w:szCs w:val="18"/>
          <w:rtl w:val="0"/>
        </w:rPr>
        <w:t xml:space="preserve">]</w:t>
      </w:r>
    </w:p>
    <w:p w:rsidR="00000000" w:rsidDel="00000000" w:rsidP="00000000" w:rsidRDefault="00000000" w:rsidRPr="00000000" w14:paraId="00000C1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defaults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pStyle w:val="Heading2"/>
        <w:spacing w:after="200" w:lineRule="auto"/>
        <w:rPr>
          <w:sz w:val="34"/>
          <w:szCs w:val="34"/>
        </w:rPr>
      </w:pPr>
      <w:bookmarkStart w:colFirst="0" w:colLast="0" w:name="_e4cx6fr3q9pr" w:id="344"/>
      <w:bookmarkEnd w:id="344"/>
      <w:r w:rsidDel="00000000" w:rsidR="00000000" w:rsidRPr="00000000">
        <w:rPr>
          <w:sz w:val="34"/>
          <w:szCs w:val="34"/>
          <w:rtl w:val="0"/>
        </w:rPr>
        <w:t xml:space="preserve">Homework - Ingesting NYC TLC Data</w:t>
      </w:r>
    </w:p>
    <w:p w:rsidR="00000000" w:rsidDel="00000000" w:rsidP="00000000" w:rsidRDefault="00000000" w:rsidRPr="00000000" w14:paraId="00000C1C">
      <w:pPr>
        <w:rPr>
          <w:b w:val="1"/>
        </w:rPr>
      </w:pPr>
      <w:r w:rsidDel="00000000" w:rsidR="00000000" w:rsidRPr="00000000">
        <w:rPr>
          <w:rtl w:val="0"/>
        </w:rPr>
        <w:t xml:space="preserve">I found out that the easies way to upload datasets form github for the homework is utilising this script </w:t>
      </w:r>
      <w:hyperlink r:id="rId224">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1D">
      <w:pPr>
        <w:pStyle w:val="Heading2"/>
        <w:spacing w:after="200" w:lineRule="auto"/>
        <w:rPr/>
      </w:pPr>
      <w:bookmarkStart w:colFirst="0" w:colLast="0" w:name="_462rt12o4okq" w:id="345"/>
      <w:bookmarkEnd w:id="345"/>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1E">
      <w:pPr>
        <w:spacing w:after="0" w:lineRule="auto"/>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1F">
      <w:pPr>
        <w:spacing w:after="0" w:lineRule="auto"/>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20">
      <w:pPr>
        <w:spacing w:after="0" w:lineRule="auto"/>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21">
      <w:pPr>
        <w:spacing w:after="0" w:lineRule="auto"/>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22">
      <w:pPr>
        <w:spacing w:after="0" w:lineRule="auto"/>
        <w:rPr/>
      </w:pPr>
      <w:r w:rsidDel="00000000" w:rsidR="00000000" w:rsidRPr="00000000">
        <w:rPr>
          <w:rtl w:val="0"/>
        </w:rPr>
        <w:t xml:space="preserve">The easises option to do it  is to use .env  (</w:t>
      </w:r>
      <w:hyperlink r:id="rId225">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23">
      <w:pPr>
        <w:spacing w:after="0" w:lineRule="auto"/>
        <w:rPr>
          <w:rFonts w:ascii="Consolas" w:cs="Consolas" w:eastAsia="Consolas" w:hAnsi="Consolas"/>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nsolas" w:cs="Consolas" w:eastAsia="Consolas" w:hAnsi="Consolas"/>
          <w:rtl w:val="0"/>
        </w:rPr>
        <w:t xml:space="preserve">pip install python-dotenv</w:t>
      </w:r>
    </w:p>
    <w:p w:rsidR="00000000" w:rsidDel="00000000" w:rsidP="00000000" w:rsidRDefault="00000000" w:rsidRPr="00000000" w14:paraId="00000C24">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from dotenv import load_dotenv</w:t>
      </w:r>
    </w:p>
    <w:p w:rsidR="00000000" w:rsidDel="00000000" w:rsidP="00000000" w:rsidRDefault="00000000" w:rsidRPr="00000000" w14:paraId="00000C2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C27">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Load environment variables from .env file</w:t>
      </w:r>
    </w:p>
    <w:p w:rsidR="00000000" w:rsidDel="00000000" w:rsidP="00000000" w:rsidRDefault="00000000" w:rsidRPr="00000000" w14:paraId="00000C2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load_dotenv()</w:t>
      </w:r>
    </w:p>
    <w:p w:rsidR="00000000" w:rsidDel="00000000" w:rsidP="00000000" w:rsidRDefault="00000000" w:rsidRPr="00000000" w14:paraId="00000C2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Now you can access environment variables like GCP_GCS_BUCKET and GOOGLE_APPLICATION_CREDENTIALS</w:t>
      </w:r>
    </w:p>
    <w:p w:rsidR="00000000" w:rsidDel="00000000" w:rsidP="00000000" w:rsidRDefault="00000000" w:rsidRPr="00000000" w14:paraId="00000C2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credentials_path = os.getenv("GOOGLE_APPLICATION_CREDENTIALS")</w:t>
      </w:r>
    </w:p>
    <w:p w:rsidR="00000000" w:rsidDel="00000000" w:rsidP="00000000" w:rsidRDefault="00000000" w:rsidRPr="00000000" w14:paraId="00000C2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 = os.environ.get("GCP_GCS_BUCKET")</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pStyle w:val="Heading2"/>
        <w:rPr/>
      </w:pPr>
      <w:bookmarkStart w:colFirst="0" w:colLast="0" w:name="_lwbl7ikmzr3i" w:id="346"/>
      <w:bookmarkEnd w:id="346"/>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30">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31">
      <w:pPr>
        <w:spacing w:after="0"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32">
      <w:pPr>
        <w:spacing w:after="0"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33">
      <w:pPr>
        <w:spacing w:after="0"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34">
      <w:pPr>
        <w:spacing w:after="0"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35">
      <w:pPr>
        <w:spacing w:after="0"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36">
      <w:pPr>
        <w:spacing w:after="0"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37">
      <w:pPr>
        <w:spacing w:after="0"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38">
      <w:pPr>
        <w:spacing w:after="0"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39">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A">
      <w:pPr>
        <w:spacing w:after="0"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3B">
      <w:pPr>
        <w:spacing w:after="0"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3C">
      <w:pPr>
        <w:spacing w:after="0"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3D">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E">
      <w:pPr>
        <w:spacing w:after="0" w:line="240" w:lineRule="auto"/>
        <w:rPr>
          <w:sz w:val="20"/>
          <w:szCs w:val="20"/>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40">
      <w:pPr>
        <w:spacing w:after="0"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41">
      <w:pPr>
        <w:spacing w:after="0"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42">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43">
      <w:pPr>
        <w:spacing w:after="0"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44">
      <w:pPr>
        <w:spacing w:after="0"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45">
      <w:pPr>
        <w:spacing w:after="0"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46">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47">
      <w:pPr>
        <w:spacing w:after="0"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48">
      <w:pPr>
        <w:spacing w:after="0"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49">
      <w:pPr>
        <w:spacing w:after="0"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4A">
      <w:pPr>
        <w:spacing w:after="0" w:line="240" w:lineRule="auto"/>
        <w:rPr/>
      </w:pPr>
      <w:r w:rsidDel="00000000" w:rsidR="00000000" w:rsidRPr="00000000">
        <w:rPr>
          <w:rtl w:val="0"/>
        </w:rPr>
      </w:r>
    </w:p>
    <w:p w:rsidR="00000000" w:rsidDel="00000000" w:rsidP="00000000" w:rsidRDefault="00000000" w:rsidRPr="00000000" w14:paraId="00000C4B">
      <w:pPr>
        <w:pStyle w:val="Heading2"/>
        <w:rPr/>
      </w:pPr>
      <w:bookmarkStart w:colFirst="0" w:colLast="0" w:name="_bapbuw62b75f" w:id="347"/>
      <w:bookmarkEnd w:id="347"/>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4C">
      <w:pPr>
        <w:rPr/>
      </w:pPr>
      <w:r w:rsidDel="00000000" w:rsidR="00000000" w:rsidRPr="00000000">
        <w:rPr>
          <w:rtl w:val="0"/>
        </w:rPr>
        <w:br w:type="textWrapping"/>
        <w:t xml:space="preserve">If you uploaded manually the fvh 2019 parquet files manually after downloading from </w:t>
      </w:r>
      <w:hyperlink r:id="rId226">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4D">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4E">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4F">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50">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51">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52">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53">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54">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55">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56">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7">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58">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59">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5A">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B">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5C">
      <w:pPr>
        <w:shd w:fill="ffffff" w:val="clear"/>
        <w:spacing w:after="0"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5D">
      <w:pPr>
        <w:spacing w:after="0"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5E">
      <w:pPr>
        <w:spacing w:after="0" w:line="240" w:lineRule="auto"/>
        <w:rPr>
          <w:sz w:val="20"/>
          <w:szCs w:val="20"/>
        </w:rPr>
      </w:pPr>
      <w:r w:rsidDel="00000000" w:rsidR="00000000" w:rsidRPr="00000000">
        <w:rPr>
          <w:rtl w:val="0"/>
        </w:rPr>
      </w:r>
    </w:p>
    <w:p w:rsidR="00000000" w:rsidDel="00000000" w:rsidP="00000000" w:rsidRDefault="00000000" w:rsidRPr="00000000" w14:paraId="00000C5F">
      <w:pPr>
        <w:pStyle w:val="Heading2"/>
        <w:rPr/>
      </w:pPr>
      <w:bookmarkStart w:colFirst="0" w:colLast="0" w:name="_tbpcfstdh7h8" w:id="348"/>
      <w:bookmarkEnd w:id="348"/>
      <w:r w:rsidDel="00000000" w:rsidR="00000000" w:rsidRPr="00000000">
        <w:rPr>
          <w:rtl w:val="0"/>
        </w:rPr>
        <w:t xml:space="preserve">Join Error on LocationID “Unable to find common supertype for templated argument”</w:t>
      </w:r>
    </w:p>
    <w:p w:rsidR="00000000" w:rsidDel="00000000" w:rsidP="00000000" w:rsidRDefault="00000000" w:rsidRPr="00000000" w14:paraId="00000C60">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No matching signature for operator = for argument types: STRING, INT64</w:t>
      </w:r>
    </w:p>
    <w:p w:rsidR="00000000" w:rsidDel="00000000" w:rsidP="00000000" w:rsidRDefault="00000000" w:rsidRPr="00000000" w14:paraId="00000C61">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    Signature: T1 = T1</w:t>
      </w:r>
    </w:p>
    <w:p w:rsidR="00000000" w:rsidDel="00000000" w:rsidP="00000000" w:rsidRDefault="00000000" w:rsidRPr="00000000" w14:paraId="00000C62">
      <w:pPr>
        <w:spacing w:after="0" w:line="240" w:lineRule="auto"/>
        <w:rPr/>
      </w:pPr>
      <w:r w:rsidDel="00000000" w:rsidR="00000000" w:rsidRPr="00000000">
        <w:rPr>
          <w:rFonts w:ascii="Consolas" w:cs="Consolas" w:eastAsia="Consolas" w:hAnsi="Consolas"/>
          <w:color w:val="111827"/>
          <w:sz w:val="18"/>
          <w:szCs w:val="18"/>
          <w:shd w:fill="f3f4f6" w:val="clear"/>
          <w:rtl w:val="0"/>
        </w:rPr>
        <w:t xml:space="preserve">      Unable to find common supertype for templated argument</w:t>
      </w:r>
      <w:r w:rsidDel="00000000" w:rsidR="00000000" w:rsidRPr="00000000">
        <w:rPr>
          <w:rtl w:val="0"/>
        </w:rPr>
      </w:r>
    </w:p>
    <w:p w:rsidR="00000000" w:rsidDel="00000000" w:rsidP="00000000" w:rsidRDefault="00000000" w:rsidRPr="00000000" w14:paraId="00000C63">
      <w:pPr>
        <w:spacing w:after="0" w:line="240" w:lineRule="auto"/>
        <w:rPr/>
      </w:pPr>
      <w:r w:rsidDel="00000000" w:rsidR="00000000" w:rsidRPr="00000000">
        <w:rPr>
          <w:rtl w:val="0"/>
        </w:rPr>
        <w:t xml:space="preserve">Make sure the LocationID field is in the same type. If it is in string format in one table, we can use the following code in dbt to convert it to integer:</w:t>
      </w:r>
    </w:p>
    <w:p w:rsidR="00000000" w:rsidDel="00000000" w:rsidP="00000000" w:rsidRDefault="00000000" w:rsidRPr="00000000" w14:paraId="00000C64">
      <w:pPr>
        <w:shd w:fill="ffffff" w:val="clear"/>
        <w:spacing w:after="0"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dbt</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safe_cast(</w:t>
      </w:r>
      <w:r w:rsidDel="00000000" w:rsidR="00000000" w:rsidRPr="00000000">
        <w:rPr>
          <w:rFonts w:ascii="Consolas" w:cs="Consolas" w:eastAsia="Consolas" w:hAnsi="Consolas"/>
          <w:color w:val="a31515"/>
          <w:sz w:val="21"/>
          <w:szCs w:val="21"/>
          <w:rtl w:val="0"/>
        </w:rPr>
        <w:t xml:space="preserve">"PULocationID"</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api</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Column</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translate_type(</w:t>
      </w:r>
      <w:r w:rsidDel="00000000" w:rsidR="00000000" w:rsidRPr="00000000">
        <w:rPr>
          <w:rFonts w:ascii="Consolas" w:cs="Consolas" w:eastAsia="Consolas" w:hAnsi="Consolas"/>
          <w:color w:val="a31515"/>
          <w:sz w:val="21"/>
          <w:szCs w:val="21"/>
          <w:rtl w:val="0"/>
        </w:rPr>
        <w:t xml:space="preserve">"integer"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sz w:val="21"/>
          <w:szCs w:val="21"/>
          <w:rtl w:val="0"/>
        </w:rPr>
        <w:t xml:space="preserve"> pickup_locationid</w:t>
      </w:r>
    </w:p>
    <w:p w:rsidR="00000000" w:rsidDel="00000000" w:rsidP="00000000" w:rsidRDefault="00000000" w:rsidRPr="00000000" w14:paraId="00000C65">
      <w:pPr>
        <w:spacing w:after="0" w:line="240" w:lineRule="auto"/>
        <w:rPr/>
      </w:pPr>
      <w:r w:rsidDel="00000000" w:rsidR="00000000" w:rsidRPr="00000000">
        <w:rPr>
          <w:rtl w:val="0"/>
        </w:rPr>
      </w:r>
    </w:p>
    <w:p w:rsidR="00000000" w:rsidDel="00000000" w:rsidP="00000000" w:rsidRDefault="00000000" w:rsidRPr="00000000" w14:paraId="00000C66">
      <w:pPr>
        <w:pStyle w:val="Heading2"/>
        <w:rPr/>
      </w:pPr>
      <w:bookmarkStart w:colFirst="0" w:colLast="0" w:name="_8dspg5tci3t8" w:id="349"/>
      <w:bookmarkEnd w:id="349"/>
      <w:r w:rsidDel="00000000" w:rsidR="00000000" w:rsidRPr="00000000">
        <w:rPr>
          <w:rtl w:val="0"/>
        </w:rPr>
        <w:t xml:space="preserve">Google Looker Studio - you have used up your 30-day trial</w:t>
      </w:r>
    </w:p>
    <w:p w:rsidR="00000000" w:rsidDel="00000000" w:rsidP="00000000" w:rsidRDefault="00000000" w:rsidRPr="00000000" w14:paraId="00000C67">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68">
      <w:pPr>
        <w:rPr/>
      </w:pPr>
      <w:r w:rsidDel="00000000" w:rsidR="00000000" w:rsidRPr="00000000">
        <w:rPr/>
        <w:drawing>
          <wp:inline distB="114300" distT="114300" distL="114300" distR="114300">
            <wp:extent cx="4772025" cy="1133475"/>
            <wp:effectExtent b="0" l="0" r="0" t="0"/>
            <wp:docPr id="70" name="image64.png"/>
            <a:graphic>
              <a:graphicData uri="http://schemas.openxmlformats.org/drawingml/2006/picture">
                <pic:pic>
                  <pic:nvPicPr>
                    <pic:cNvPr id="0" name="image64.png"/>
                    <pic:cNvPicPr preferRelativeResize="0"/>
                  </pic:nvPicPr>
                  <pic:blipFill>
                    <a:blip r:embed="rId227"/>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Instead, navigate to </w:t>
      </w:r>
      <w:hyperlink r:id="rId228">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pStyle w:val="Heading2"/>
        <w:rPr/>
      </w:pPr>
      <w:bookmarkStart w:colFirst="0" w:colLast="0" w:name="_dg235p7jb3ls" w:id="350"/>
      <w:bookmarkEnd w:id="350"/>
      <w:r w:rsidDel="00000000" w:rsidR="00000000" w:rsidRPr="00000000">
        <w:rPr>
          <w:rtl w:val="0"/>
        </w:rPr>
        <w:t xml:space="preserve">How does dbt handle dependencies between models?</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pStyle w:val="Heading2"/>
        <w:rPr/>
      </w:pPr>
      <w:bookmarkStart w:colFirst="0" w:colLast="0" w:name="_5ubexpj73h73" w:id="351"/>
      <w:bookmarkEnd w:id="351"/>
      <w:r w:rsidDel="00000000" w:rsidR="00000000" w:rsidRPr="00000000">
        <w:rPr>
          <w:rtl w:val="0"/>
        </w:rPr>
        <w:t xml:space="preserve">Loading FHV Data goes into slumber using Mage?</w:t>
      </w:r>
    </w:p>
    <w:p w:rsidR="00000000" w:rsidDel="00000000" w:rsidP="00000000" w:rsidRDefault="00000000" w:rsidRPr="00000000" w14:paraId="00000C70">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71">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pStyle w:val="Heading2"/>
        <w:rPr/>
      </w:pPr>
      <w:bookmarkStart w:colFirst="0" w:colLast="0" w:name="_8oot015p7tud" w:id="352"/>
      <w:bookmarkEnd w:id="352"/>
      <w:r w:rsidDel="00000000" w:rsidR="00000000" w:rsidRPr="00000000">
        <w:rPr>
          <w:rtl w:val="0"/>
        </w:rPr>
        <w:t xml:space="preserve">Region Mismatch in DBT and BigQuery</w:t>
      </w:r>
    </w:p>
    <w:p w:rsidR="00000000" w:rsidDel="00000000" w:rsidP="00000000" w:rsidRDefault="00000000" w:rsidRPr="00000000" w14:paraId="00000C74">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75">
      <w:pPr>
        <w:rPr/>
      </w:pPr>
      <w:r w:rsidDel="00000000" w:rsidR="00000000" w:rsidRPr="00000000">
        <w:rPr/>
        <w:drawing>
          <wp:inline distB="114300" distT="114300" distL="114300" distR="114300">
            <wp:extent cx="5783171" cy="2424500"/>
            <wp:effectExtent b="0" l="0" r="0" t="0"/>
            <wp:docPr id="14" name="image4.png"/>
            <a:graphic>
              <a:graphicData uri="http://schemas.openxmlformats.org/drawingml/2006/picture">
                <pic:pic>
                  <pic:nvPicPr>
                    <pic:cNvPr id="0" name="image4.png"/>
                    <pic:cNvPicPr preferRelativeResize="0"/>
                  </pic:nvPicPr>
                  <pic:blipFill>
                    <a:blip r:embed="rId229"/>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rPr/>
      </w:pPr>
      <w:r w:rsidDel="00000000" w:rsidR="00000000" w:rsidRPr="00000000">
        <w:rPr/>
        <w:drawing>
          <wp:inline distB="114300" distT="114300" distL="114300" distR="114300">
            <wp:extent cx="10829925" cy="5553075"/>
            <wp:effectExtent b="0" l="0" r="0" t="0"/>
            <wp:docPr id="10" name="image2.png"/>
            <a:graphic>
              <a:graphicData uri="http://schemas.openxmlformats.org/drawingml/2006/picture">
                <pic:pic>
                  <pic:nvPicPr>
                    <pic:cNvPr id="0" name="image2.png"/>
                    <pic:cNvPicPr preferRelativeResize="0"/>
                  </pic:nvPicPr>
                  <pic:blipFill>
                    <a:blip r:embed="rId230"/>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pStyle w:val="Heading2"/>
        <w:rPr>
          <w:sz w:val="32"/>
          <w:szCs w:val="32"/>
        </w:rPr>
      </w:pPr>
      <w:bookmarkStart w:colFirst="0" w:colLast="0" w:name="_jqvec3j0s1n5" w:id="353"/>
      <w:bookmarkEnd w:id="353"/>
      <w:r w:rsidDel="00000000" w:rsidR="00000000" w:rsidRPr="00000000">
        <w:rPr>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7A">
      <w:pPr>
        <w:rPr/>
      </w:pPr>
      <w:r w:rsidDel="00000000" w:rsidR="00000000" w:rsidRPr="00000000">
        <w:rPr>
          <w:rtl w:val="0"/>
        </w:rPr>
        <w:t xml:space="preserve">First create the table like (as an example):</w:t>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t xml:space="preserve">CREATE TABLE taxis (</w:t>
      </w:r>
    </w:p>
    <w:p w:rsidR="00000000" w:rsidDel="00000000" w:rsidP="00000000" w:rsidRDefault="00000000" w:rsidRPr="00000000" w14:paraId="00000C7D">
      <w:pPr>
        <w:rPr/>
      </w:pPr>
      <w:r w:rsidDel="00000000" w:rsidR="00000000" w:rsidRPr="00000000">
        <w:rPr>
          <w:rtl w:val="0"/>
        </w:rPr>
        <w:t xml:space="preserve">…</w:t>
      </w:r>
    </w:p>
    <w:p w:rsidR="00000000" w:rsidDel="00000000" w:rsidP="00000000" w:rsidRDefault="00000000" w:rsidRPr="00000000" w14:paraId="00000C7E">
      <w:pPr>
        <w:rPr/>
      </w:pPr>
      <w:r w:rsidDel="00000000" w:rsidR="00000000" w:rsidRPr="00000000">
        <w:rPr>
          <w:rtl w:val="0"/>
        </w:rPr>
        <w:t xml:space="preserve">);</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t xml:space="preserve">And then use copy functionality (as an example):</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t xml:space="preserve">COPY taxis FROM PROGRAM</w:t>
      </w:r>
    </w:p>
    <w:p w:rsidR="00000000" w:rsidDel="00000000" w:rsidP="00000000" w:rsidRDefault="00000000" w:rsidRPr="00000000" w14:paraId="00000C83">
      <w:pPr>
        <w:rPr/>
      </w:pPr>
      <w:r w:rsidDel="00000000" w:rsidR="00000000" w:rsidRPr="00000000">
        <w:rPr>
          <w:rtl w:val="0"/>
        </w:rPr>
        <w:t xml:space="preserve">‘url'</w:t>
      </w:r>
    </w:p>
    <w:p w:rsidR="00000000" w:rsidDel="00000000" w:rsidP="00000000" w:rsidRDefault="00000000" w:rsidRPr="00000000" w14:paraId="00000C84">
      <w:pPr>
        <w:rPr/>
      </w:pPr>
      <w:r w:rsidDel="00000000" w:rsidR="00000000" w:rsidRPr="00000000">
        <w:rPr>
          <w:rtl w:val="0"/>
        </w:rPr>
        <w:t xml:space="preserve">WITH (</w:t>
      </w:r>
    </w:p>
    <w:p w:rsidR="00000000" w:rsidDel="00000000" w:rsidP="00000000" w:rsidRDefault="00000000" w:rsidRPr="00000000" w14:paraId="00000C85">
      <w:pPr>
        <w:rPr/>
      </w:pPr>
      <w:r w:rsidDel="00000000" w:rsidR="00000000" w:rsidRPr="00000000">
        <w:rPr>
          <w:rtl w:val="0"/>
        </w:rPr>
        <w:t xml:space="preserve"> FORMAT csv,</w:t>
      </w:r>
    </w:p>
    <w:p w:rsidR="00000000" w:rsidDel="00000000" w:rsidP="00000000" w:rsidRDefault="00000000" w:rsidRPr="00000000" w14:paraId="00000C86">
      <w:pPr>
        <w:rPr/>
      </w:pPr>
      <w:r w:rsidDel="00000000" w:rsidR="00000000" w:rsidRPr="00000000">
        <w:rPr>
          <w:rtl w:val="0"/>
        </w:rPr>
        <w:t xml:space="preserve"> HEADER true,</w:t>
      </w:r>
    </w:p>
    <w:p w:rsidR="00000000" w:rsidDel="00000000" w:rsidP="00000000" w:rsidRDefault="00000000" w:rsidRPr="00000000" w14:paraId="00000C87">
      <w:pPr>
        <w:rPr/>
      </w:pPr>
      <w:r w:rsidDel="00000000" w:rsidR="00000000" w:rsidRPr="00000000">
        <w:rPr>
          <w:rtl w:val="0"/>
        </w:rPr>
        <w:t xml:space="preserve"> ENCODING utf8</w:t>
      </w:r>
    </w:p>
    <w:p w:rsidR="00000000" w:rsidDel="00000000" w:rsidP="00000000" w:rsidRDefault="00000000" w:rsidRPr="00000000" w14:paraId="00000C88">
      <w:pPr>
        <w:rPr/>
      </w:pPr>
      <w:r w:rsidDel="00000000" w:rsidR="00000000" w:rsidRPr="00000000">
        <w:rPr>
          <w:rtl w:val="0"/>
        </w:rPr>
        <w:t xml:space="preserve"> );</w:t>
      </w:r>
    </w:p>
    <w:p w:rsidR="00000000" w:rsidDel="00000000" w:rsidP="00000000" w:rsidRDefault="00000000" w:rsidRPr="00000000" w14:paraId="00000C8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8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8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8C">
      <w:pPr>
        <w:spacing w:after="0" w:line="240" w:lineRule="auto"/>
        <w:rPr>
          <w:sz w:val="42"/>
          <w:szCs w:val="42"/>
        </w:rPr>
      </w:pPr>
      <w:r w:rsidDel="00000000" w:rsidR="00000000" w:rsidRPr="00000000">
        <w:rPr>
          <w:rFonts w:ascii="Courier New" w:cs="Courier New" w:eastAsia="Courier New" w:hAnsi="Courier New"/>
          <w:rtl w:val="0"/>
        </w:rPr>
        <w:t xml:space="preserve">[ WHERE condition ]</w:t>
      </w:r>
      <w:r w:rsidDel="00000000" w:rsidR="00000000" w:rsidRPr="00000000">
        <w:rPr>
          <w:rtl w:val="0"/>
        </w:rPr>
      </w:r>
    </w:p>
    <w:p w:rsidR="00000000" w:rsidDel="00000000" w:rsidP="00000000" w:rsidRDefault="00000000" w:rsidRPr="00000000" w14:paraId="00000C8D">
      <w:pPr>
        <w:pStyle w:val="Heading2"/>
        <w:rPr/>
      </w:pPr>
      <w:bookmarkStart w:colFirst="0" w:colLast="0" w:name="_b2tnp9oloz7l" w:id="354"/>
      <w:bookmarkEnd w:id="354"/>
      <w:r w:rsidDel="00000000" w:rsidR="00000000" w:rsidRPr="00000000">
        <w:rPr>
          <w:rtl w:val="0"/>
        </w:rPr>
        <w:t xml:space="preserve">dbt - Where should we create `profiles.yml` ?</w:t>
      </w:r>
    </w:p>
    <w:p w:rsidR="00000000" w:rsidDel="00000000" w:rsidP="00000000" w:rsidRDefault="00000000" w:rsidRPr="00000000" w14:paraId="00000C8E">
      <w:pPr>
        <w:rPr/>
      </w:pPr>
      <w:r w:rsidDel="00000000" w:rsidR="00000000" w:rsidRPr="00000000">
        <w:rPr>
          <w:rtl w:val="0"/>
        </w:rPr>
        <w:t xml:space="preserve">For local environment i.e. dbt-core, the profile configuration is valid for all projects. Note: dbt Cloud doesn’t require it.</w:t>
      </w:r>
    </w:p>
    <w:p w:rsidR="00000000" w:rsidDel="00000000" w:rsidP="00000000" w:rsidRDefault="00000000" w:rsidRPr="00000000" w14:paraId="00000C8F">
      <w:pPr>
        <w:rPr/>
      </w:pPr>
      <w:r w:rsidDel="00000000" w:rsidR="00000000" w:rsidRPr="00000000">
        <w:rPr>
          <w:rtl w:val="0"/>
        </w:rPr>
        <w:t xml:space="preserve">The ~/.dbt/profiles.yml file should be located in your user's home directory. On Windows, this would typically be:</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C:\Users\&lt;YourUsername&gt;\.dbt\profiles.yml</w:t>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Replace &lt;YourUsername&gt; with your actual Windows username. This file is used by dbt to store connection profiles for different projects.</w:t>
      </w:r>
    </w:p>
    <w:p w:rsidR="00000000" w:rsidDel="00000000" w:rsidP="00000000" w:rsidRDefault="00000000" w:rsidRPr="00000000" w14:paraId="00000C94">
      <w:pPr>
        <w:rPr/>
      </w:pPr>
      <w:r w:rsidDel="00000000" w:rsidR="00000000" w:rsidRPr="00000000">
        <w:rPr>
          <w:rtl w:val="0"/>
        </w:rPr>
        <w:t xml:space="preserve">Here's how you can create the profiles.yml file in the appropriate directory:</w:t>
      </w:r>
    </w:p>
    <w:p w:rsidR="00000000" w:rsidDel="00000000" w:rsidP="00000000" w:rsidRDefault="00000000" w:rsidRPr="00000000" w14:paraId="00000C95">
      <w:pPr>
        <w:numPr>
          <w:ilvl w:val="0"/>
          <w:numId w:val="75"/>
        </w:numPr>
        <w:ind w:left="720" w:hanging="360"/>
      </w:pPr>
      <w:r w:rsidDel="00000000" w:rsidR="00000000" w:rsidRPr="00000000">
        <w:rPr>
          <w:rtl w:val="0"/>
        </w:rPr>
        <w:t xml:space="preserve">Open File Explorer and navigate to C:\Users\&lt;YourUsername&gt;\.</w:t>
      </w:r>
    </w:p>
    <w:p w:rsidR="00000000" w:rsidDel="00000000" w:rsidP="00000000" w:rsidRDefault="00000000" w:rsidRPr="00000000" w14:paraId="00000C96">
      <w:pPr>
        <w:numPr>
          <w:ilvl w:val="0"/>
          <w:numId w:val="75"/>
        </w:numPr>
        <w:ind w:left="720" w:hanging="360"/>
      </w:pPr>
      <w:r w:rsidDel="00000000" w:rsidR="00000000" w:rsidRPr="00000000">
        <w:rPr>
          <w:rtl w:val="0"/>
        </w:rPr>
        <w:t xml:space="preserve">Create a new folder named .dbt if it doesn't already exist.</w:t>
      </w:r>
    </w:p>
    <w:p w:rsidR="00000000" w:rsidDel="00000000" w:rsidP="00000000" w:rsidRDefault="00000000" w:rsidRPr="00000000" w14:paraId="00000C97">
      <w:pPr>
        <w:numPr>
          <w:ilvl w:val="0"/>
          <w:numId w:val="75"/>
        </w:numPr>
        <w:ind w:left="720" w:hanging="360"/>
      </w:pPr>
      <w:r w:rsidDel="00000000" w:rsidR="00000000" w:rsidRPr="00000000">
        <w:rPr>
          <w:rtl w:val="0"/>
        </w:rPr>
        <w:t xml:space="preserve">Inside the .dbt folder, create a new file named profiles.yml.</w:t>
      </w:r>
    </w:p>
    <w:p w:rsidR="00000000" w:rsidDel="00000000" w:rsidP="00000000" w:rsidRDefault="00000000" w:rsidRPr="00000000" w14:paraId="00000C98">
      <w:pPr>
        <w:rPr/>
      </w:pPr>
      <w:r w:rsidDel="00000000" w:rsidR="00000000" w:rsidRPr="00000000">
        <w:rPr>
          <w:rtl w:val="0"/>
        </w:rPr>
        <w:t xml:space="preserve">Usage example can be found </w:t>
      </w:r>
      <w:hyperlink r:id="rId23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9">
      <w:pPr>
        <w:pStyle w:val="Heading2"/>
        <w:spacing w:after="0" w:line="240" w:lineRule="auto"/>
        <w:rPr/>
      </w:pPr>
      <w:bookmarkStart w:colFirst="0" w:colLast="0" w:name="_cncz9tpyyfmm" w:id="355"/>
      <w:bookmarkEnd w:id="355"/>
      <w:r w:rsidDel="00000000" w:rsidR="00000000" w:rsidRPr="00000000">
        <w:rPr>
          <w:rtl w:val="0"/>
        </w:rPr>
        <w:t xml:space="preserve">dbt - Are there UI for dbt Core like dbt Cloud?</w:t>
      </w:r>
    </w:p>
    <w:p w:rsidR="00000000" w:rsidDel="00000000" w:rsidP="00000000" w:rsidRDefault="00000000" w:rsidRPr="00000000" w14:paraId="00000C9A">
      <w:pPr>
        <w:numPr>
          <w:ilvl w:val="0"/>
          <w:numId w:val="90"/>
        </w:numPr>
        <w:spacing w:after="0" w:afterAutospacing="0" w:before="240" w:lineRule="auto"/>
        <w:ind w:left="720" w:hanging="360"/>
      </w:pPr>
      <w:r w:rsidDel="00000000" w:rsidR="00000000" w:rsidRPr="00000000">
        <w:rPr>
          <w:rtl w:val="0"/>
        </w:rPr>
        <w:t xml:space="preserve">Second only to dbt Cloud functionality:</w:t>
      </w:r>
      <w:hyperlink r:id="rId232">
        <w:r w:rsidDel="00000000" w:rsidR="00000000" w:rsidRPr="00000000">
          <w:rPr>
            <w:rtl w:val="0"/>
          </w:rPr>
          <w:t xml:space="preserve"> </w:t>
        </w:r>
      </w:hyperlink>
      <w:hyperlink r:id="rId233">
        <w:r w:rsidDel="00000000" w:rsidR="00000000" w:rsidRPr="00000000">
          <w:rPr>
            <w:color w:val="1155cc"/>
            <w:u w:val="single"/>
            <w:rtl w:val="0"/>
          </w:rPr>
          <w:t xml:space="preserve">https://github.com/AltimateAI/vscode-dbt-power-user</w:t>
        </w:r>
      </w:hyperlink>
      <w:r w:rsidDel="00000000" w:rsidR="00000000" w:rsidRPr="00000000">
        <w:rPr>
          <w:rtl w:val="0"/>
        </w:rPr>
        <w:t xml:space="preserve"> Sign up for the community plan for free usage at</w:t>
      </w:r>
      <w:hyperlink r:id="rId234">
        <w:r w:rsidDel="00000000" w:rsidR="00000000" w:rsidRPr="00000000">
          <w:rPr>
            <w:rtl w:val="0"/>
          </w:rPr>
          <w:t xml:space="preserve"> </w:t>
        </w:r>
      </w:hyperlink>
      <w:hyperlink r:id="rId235">
        <w:r w:rsidDel="00000000" w:rsidR="00000000" w:rsidRPr="00000000">
          <w:rPr>
            <w:color w:val="1155cc"/>
            <w:u w:val="single"/>
            <w:rtl w:val="0"/>
          </w:rPr>
          <w:t xml:space="preserve">Altimate</w:t>
        </w:r>
      </w:hyperlink>
      <w:r w:rsidDel="00000000" w:rsidR="00000000" w:rsidRPr="00000000">
        <w:rPr>
          <w:rtl w:val="0"/>
        </w:rPr>
        <w:t xml:space="preserve"> and add the API into your VS Code extension.</w:t>
      </w:r>
    </w:p>
    <w:p w:rsidR="00000000" w:rsidDel="00000000" w:rsidP="00000000" w:rsidRDefault="00000000" w:rsidRPr="00000000" w14:paraId="00000C9B">
      <w:pPr>
        <w:numPr>
          <w:ilvl w:val="0"/>
          <w:numId w:val="90"/>
        </w:numPr>
        <w:spacing w:after="0" w:afterAutospacing="0" w:before="0" w:beforeAutospacing="0" w:lineRule="auto"/>
        <w:ind w:left="720" w:hanging="360"/>
      </w:pPr>
      <w:r w:rsidDel="00000000" w:rsidR="00000000" w:rsidRPr="00000000">
        <w:rPr>
          <w:rtl w:val="0"/>
        </w:rPr>
        <w:t xml:space="preserve">VSCode Snippets Package for dbt and Jinja functions in SQL, YAML, and Markdown:</w:t>
      </w:r>
      <w:hyperlink r:id="rId236">
        <w:r w:rsidDel="00000000" w:rsidR="00000000" w:rsidRPr="00000000">
          <w:rPr>
            <w:rtl w:val="0"/>
          </w:rPr>
          <w:t xml:space="preserve"> </w:t>
        </w:r>
      </w:hyperlink>
      <w:hyperlink r:id="rId237">
        <w:r w:rsidDel="00000000" w:rsidR="00000000" w:rsidRPr="00000000">
          <w:rPr>
            <w:color w:val="1155cc"/>
            <w:u w:val="single"/>
            <w:rtl w:val="0"/>
          </w:rPr>
          <w:t xml:space="preserve">https://github.com/bastienboutonnet/vscode-dbt</w:t>
        </w:r>
      </w:hyperlink>
      <w:r w:rsidDel="00000000" w:rsidR="00000000" w:rsidRPr="00000000">
        <w:rPr>
          <w:rtl w:val="0"/>
        </w:rPr>
      </w:r>
    </w:p>
    <w:p w:rsidR="00000000" w:rsidDel="00000000" w:rsidP="00000000" w:rsidRDefault="00000000" w:rsidRPr="00000000" w14:paraId="00000C9C">
      <w:pPr>
        <w:numPr>
          <w:ilvl w:val="0"/>
          <w:numId w:val="90"/>
        </w:numPr>
        <w:spacing w:after="240" w:before="0" w:beforeAutospacing="0" w:lineRule="auto"/>
        <w:ind w:left="720" w:hanging="360"/>
      </w:pPr>
      <w:r w:rsidDel="00000000" w:rsidR="00000000" w:rsidRPr="00000000">
        <w:rPr>
          <w:rtl w:val="0"/>
        </w:rPr>
        <w:t xml:space="preserve">For monitoring purposes:</w:t>
      </w:r>
      <w:hyperlink r:id="rId238">
        <w:r w:rsidDel="00000000" w:rsidR="00000000" w:rsidRPr="00000000">
          <w:rPr>
            <w:rtl w:val="0"/>
          </w:rPr>
          <w:t xml:space="preserve"> </w:t>
        </w:r>
      </w:hyperlink>
      <w:hyperlink r:id="rId239">
        <w:r w:rsidDel="00000000" w:rsidR="00000000" w:rsidRPr="00000000">
          <w:rPr>
            <w:color w:val="1155cc"/>
            <w:u w:val="single"/>
            <w:rtl w:val="0"/>
          </w:rPr>
          <w:t xml:space="preserve">https://github.com/elementary-data/elementary</w:t>
        </w:r>
      </w:hyperlink>
      <w:r w:rsidDel="00000000" w:rsidR="00000000" w:rsidRPr="00000000">
        <w:rPr>
          <w:rtl w:val="0"/>
        </w:rPr>
        <w:t xml:space="preserve"> Read more</w:t>
      </w:r>
      <w:hyperlink r:id="rId240">
        <w:r w:rsidDel="00000000" w:rsidR="00000000" w:rsidRPr="00000000">
          <w:rPr>
            <w:rtl w:val="0"/>
          </w:rPr>
          <w:t xml:space="preserve"> </w:t>
        </w:r>
      </w:hyperlink>
      <w:hyperlink r:id="rId24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D">
      <w:pPr>
        <w:pStyle w:val="Heading2"/>
        <w:rPr/>
      </w:pPr>
      <w:bookmarkStart w:colFirst="0" w:colLast="0" w:name="_mm4w3ajv8ptf" w:id="356"/>
      <w:bookmarkEnd w:id="356"/>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9E">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9F">
      <w:pPr>
        <w:rPr/>
      </w:pPr>
      <w:r w:rsidDel="00000000" w:rsidR="00000000" w:rsidRPr="00000000">
        <w:rPr>
          <w:rtl w:val="0"/>
        </w:rPr>
        <w:br w:type="textWrapping"/>
        <w:t xml:space="preserve">Update the line:</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A0">
            <w:pPr>
              <w:rPr/>
            </w:pPr>
            <w:r w:rsidDel="00000000" w:rsidR="00000000" w:rsidRPr="00000000">
              <w:rPr>
                <w:rtl w:val="0"/>
              </w:rPr>
              <w:t xml:space="preserve"> port:   "{{ env_var('DBT_POSTGRES_PORT', 5432) }}"</w:t>
            </w:r>
          </w:p>
        </w:tc>
      </w:tr>
    </w:tbl>
    <w:p w:rsidR="00000000" w:rsidDel="00000000" w:rsidP="00000000" w:rsidRDefault="00000000" w:rsidRPr="00000000" w14:paraId="00000CA1">
      <w:pPr>
        <w:rPr/>
      </w:pPr>
      <w:r w:rsidDel="00000000" w:rsidR="00000000" w:rsidRPr="00000000">
        <w:rPr>
          <w:rtl w:val="0"/>
        </w:rPr>
        <w:br w:type="textWrapping"/>
        <w:t xml:space="preserve">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A2">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pStyle w:val="Heading2"/>
        <w:rPr/>
      </w:pPr>
      <w:bookmarkStart w:colFirst="0" w:colLast="0" w:name="_rxohogcm4xun" w:id="357"/>
      <w:bookmarkEnd w:id="357"/>
      <w:r w:rsidDel="00000000" w:rsidR="00000000" w:rsidRPr="00000000">
        <w:rPr>
          <w:rtl w:val="0"/>
        </w:rPr>
        <w:t xml:space="preserve">DBT - The database is correct but I get Error with Incorrect Schema in Models</w:t>
      </w:r>
    </w:p>
    <w:p w:rsidR="00000000" w:rsidDel="00000000" w:rsidP="00000000" w:rsidRDefault="00000000" w:rsidRPr="00000000" w14:paraId="00000CA5">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t xml:space="preserve">What to do if your  dbt model fails with an error similar to:</w:t>
      </w:r>
    </w:p>
    <w:p w:rsidR="00000000" w:rsidDel="00000000" w:rsidP="00000000" w:rsidRDefault="00000000" w:rsidRPr="00000000" w14:paraId="00000CA7">
      <w:pPr>
        <w:shd w:fill="ffffff" w:val="clear"/>
        <w:spacing w:after="0" w:lineRule="auto"/>
        <w:rPr>
          <w:color w:val="1f1f1f"/>
        </w:rPr>
      </w:pPr>
      <w:r w:rsidDel="00000000" w:rsidR="00000000" w:rsidRPr="00000000">
        <w:rPr>
          <w:rtl w:val="0"/>
        </w:rPr>
      </w:r>
    </w:p>
    <w:tbl>
      <w:tblPr>
        <w:tblStyle w:val="Table13"/>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CA8">
            <w:pPr>
              <w:widowControl w:val="0"/>
              <w:spacing w:after="0" w:lineRule="auto"/>
              <w:rPr>
                <w:color w:val="1f1f1f"/>
              </w:rPr>
            </w:pPr>
            <w:r w:rsidDel="00000000" w:rsidR="00000000" w:rsidRPr="00000000">
              <w:rPr>
                <w:rFonts w:ascii="Consolas" w:cs="Consolas" w:eastAsia="Consolas" w:hAnsi="Consolas"/>
                <w:color w:val="abb2bf"/>
                <w:shd w:fill="282c34" w:val="clear"/>
                <w:rtl w:val="0"/>
              </w:rPr>
              <w:t xml:space="preserve">Database Error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model &lt;model_name&gt; Not found: Dataset &lt;dataset_name&gt; was not found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location &lt;location_id&gt;</w:t>
            </w:r>
            <w:r w:rsidDel="00000000" w:rsidR="00000000" w:rsidRPr="00000000">
              <w:rPr>
                <w:rtl w:val="0"/>
              </w:rPr>
            </w:r>
          </w:p>
        </w:tc>
      </w:tr>
    </w:tbl>
    <w:p w:rsidR="00000000" w:rsidDel="00000000" w:rsidP="00000000" w:rsidRDefault="00000000" w:rsidRPr="00000000" w14:paraId="00000CA9">
      <w:pPr>
        <w:pStyle w:val="Heading4"/>
        <w:numPr>
          <w:ilvl w:val="0"/>
          <w:numId w:val="53"/>
        </w:numPr>
        <w:ind w:left="720" w:hanging="360"/>
        <w:rPr>
          <w:b w:val="1"/>
          <w:color w:val="434343"/>
        </w:rPr>
      </w:pPr>
      <w:bookmarkStart w:colFirst="0" w:colLast="0" w:name="_9r3lmtqw72mn" w:id="358"/>
      <w:bookmarkEnd w:id="358"/>
      <w:r w:rsidDel="00000000" w:rsidR="00000000" w:rsidRPr="00000000">
        <w:rPr>
          <w:b w:val="1"/>
          <w:color w:val="434343"/>
          <w:rtl w:val="0"/>
        </w:rPr>
        <w:t xml:space="preserve">DBT-CORE</w:t>
      </w:r>
    </w:p>
    <w:p w:rsidR="00000000" w:rsidDel="00000000" w:rsidP="00000000" w:rsidRDefault="00000000" w:rsidRPr="00000000" w14:paraId="00000CAA">
      <w:pPr>
        <w:pStyle w:val="Heading4"/>
        <w:widowControl w:val="0"/>
        <w:spacing w:after="0" w:lineRule="auto"/>
        <w:rPr/>
      </w:pPr>
      <w:bookmarkStart w:colFirst="0" w:colLast="0" w:name="_xu7nyzvgtoj1" w:id="359"/>
      <w:bookmarkEnd w:id="359"/>
      <w:r w:rsidDel="00000000" w:rsidR="00000000" w:rsidRPr="00000000">
        <w:rPr>
          <w:rtl w:val="0"/>
        </w:rPr>
        <w:tab/>
      </w:r>
    </w:p>
    <w:p w:rsidR="00000000" w:rsidDel="00000000" w:rsidP="00000000" w:rsidRDefault="00000000" w:rsidRPr="00000000" w14:paraId="00000CAB">
      <w:pPr>
        <w:widowControl w:val="0"/>
        <w:numPr>
          <w:ilvl w:val="0"/>
          <w:numId w:val="19"/>
        </w:numPr>
        <w:spacing w:after="0" w:lineRule="auto"/>
        <w:ind w:left="720" w:hanging="360"/>
        <w:rPr>
          <w:color w:val="1f1f1f"/>
        </w:rPr>
      </w:pPr>
      <w:r w:rsidDel="00000000" w:rsidR="00000000" w:rsidRPr="00000000">
        <w:rPr>
          <w:b w:val="1"/>
          <w:color w:val="1f1f1f"/>
          <w:rtl w:val="0"/>
        </w:rPr>
        <w:t xml:space="preserve">Check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w:t>
      </w:r>
    </w:p>
    <w:p w:rsidR="00000000" w:rsidDel="00000000" w:rsidP="00000000" w:rsidRDefault="00000000" w:rsidRPr="00000000" w14:paraId="00000CAC">
      <w:pPr>
        <w:widowControl w:val="0"/>
        <w:numPr>
          <w:ilvl w:val="1"/>
          <w:numId w:val="19"/>
        </w:numPr>
        <w:spacing w:after="0" w:lineRule="auto"/>
        <w:ind w:left="1440" w:hanging="360"/>
        <w:rPr>
          <w:color w:val="1f1f1f"/>
        </w:rPr>
      </w:pPr>
      <w:r w:rsidDel="00000000" w:rsidR="00000000" w:rsidRPr="00000000">
        <w:rPr>
          <w:color w:val="1f1f1f"/>
          <w:rtl w:val="0"/>
        </w:rPr>
        <w:t xml:space="preserve">Ensure your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 file is correctly configured with the correct schema and database under your target. This file is typically located in </w:t>
      </w:r>
      <w:r w:rsidDel="00000000" w:rsidR="00000000" w:rsidRPr="00000000">
        <w:rPr>
          <w:rFonts w:ascii="Consolas" w:cs="Consolas" w:eastAsia="Consolas" w:hAnsi="Consolas"/>
          <w:sz w:val="20"/>
          <w:szCs w:val="20"/>
          <w:shd w:fill="cccccc" w:val="clear"/>
          <w:rtl w:val="0"/>
        </w:rPr>
        <w:t xml:space="preserve">~/.dbt/</w:t>
      </w:r>
      <w:r w:rsidDel="00000000" w:rsidR="00000000" w:rsidRPr="00000000">
        <w:rPr>
          <w:color w:val="1f1f1f"/>
          <w:rtl w:val="0"/>
        </w:rPr>
        <w:t xml:space="preserve">.</w:t>
      </w:r>
    </w:p>
    <w:p w:rsidR="00000000" w:rsidDel="00000000" w:rsidP="00000000" w:rsidRDefault="00000000" w:rsidRPr="00000000" w14:paraId="00000CAD">
      <w:pPr>
        <w:widowControl w:val="0"/>
        <w:shd w:fill="auto" w:val="clear"/>
        <w:spacing w:after="240" w:before="240" w:lineRule="auto"/>
        <w:ind w:left="720" w:firstLine="720"/>
        <w:rPr/>
      </w:pPr>
      <w:r w:rsidDel="00000000" w:rsidR="00000000" w:rsidRPr="00000000">
        <w:rPr>
          <w:rtl w:val="0"/>
        </w:rPr>
        <w:t xml:space="preserve">Example configuration:</w:t>
      </w:r>
    </w:p>
    <w:tbl>
      <w:tblPr>
        <w:tblStyle w:val="Table14"/>
        <w:tblW w:w="9825.0" w:type="dxa"/>
        <w:jc w:val="left"/>
        <w:tblInd w:w="1905.0" w:type="dxa"/>
        <w:tblLayout w:type="fixed"/>
        <w:tblLook w:val="0600"/>
      </w:tblPr>
      <w:tblGrid>
        <w:gridCol w:w="9825"/>
        <w:tblGridChange w:id="0">
          <w:tblGrid>
            <w:gridCol w:w="9825"/>
          </w:tblGrid>
        </w:tblGridChange>
      </w:tblGrid>
      <w:tr>
        <w:trPr>
          <w:cantSplit w:val="0"/>
          <w:tblHeader w:val="0"/>
        </w:trPr>
        <w:tc>
          <w:tcPr>
            <w:shd w:fill="282c34" w:val="clear"/>
          </w:tcPr>
          <w:p w:rsidR="00000000" w:rsidDel="00000000" w:rsidP="00000000" w:rsidRDefault="00000000" w:rsidRPr="00000000" w14:paraId="00000CAE">
            <w:pPr>
              <w:widowControl w:val="0"/>
              <w:spacing w:after="0" w:lineRule="auto"/>
              <w:rPr>
                <w:color w:val="1f1f1f"/>
                <w:sz w:val="20"/>
                <w:szCs w:val="20"/>
              </w:rPr>
            </w:pPr>
            <w:r w:rsidDel="00000000" w:rsidR="00000000" w:rsidRPr="00000000">
              <w:rPr>
                <w:rFonts w:ascii="Consolas" w:cs="Consolas" w:eastAsia="Consolas" w:hAnsi="Consolas"/>
                <w:color w:val="d19a66"/>
                <w:sz w:val="20"/>
                <w:szCs w:val="20"/>
                <w:shd w:fill="282c34" w:val="clear"/>
                <w:rtl w:val="0"/>
              </w:rPr>
              <w:t xml:space="preserve">your_project_name:</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target: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outputs:</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type:</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bigquery</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project: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your_project_id</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dataset: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zoomcamp</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i w:val="1"/>
                <w:color w:val="5c6370"/>
                <w:sz w:val="20"/>
                <w:szCs w:val="20"/>
                <w:shd w:fill="282c34" w:val="clear"/>
                <w:rtl w:val="0"/>
              </w:rPr>
              <w:t xml:space="preserve"># Ensure this is the correct schema</w:t>
            </w:r>
            <w:r w:rsidDel="00000000" w:rsidR="00000000" w:rsidRPr="00000000">
              <w:rPr>
                <w:rFonts w:ascii="Consolas" w:cs="Consolas" w:eastAsia="Consolas" w:hAnsi="Consolas"/>
                <w:color w:val="abb2bf"/>
                <w:sz w:val="20"/>
                <w:szCs w:val="20"/>
                <w:shd w:fill="282c34" w:val="clear"/>
                <w:rtl w:val="0"/>
              </w:rPr>
              <w:br w:type="textWrapping"/>
              <w:t xml:space="preserve">      </w:t>
            </w:r>
            <w:r w:rsidDel="00000000" w:rsidR="00000000" w:rsidRPr="00000000">
              <w:rPr>
                <w:rFonts w:ascii="Consolas" w:cs="Consolas" w:eastAsia="Consolas" w:hAnsi="Consolas"/>
                <w:color w:val="98c379"/>
                <w:sz w:val="20"/>
                <w:szCs w:val="20"/>
                <w:shd w:fill="282c34" w:val="clear"/>
                <w:rtl w:val="0"/>
              </w:rPr>
              <w:t xml:space="preserve">...</w:t>
            </w:r>
            <w:r w:rsidDel="00000000" w:rsidR="00000000" w:rsidRPr="00000000">
              <w:rPr>
                <w:rtl w:val="0"/>
              </w:rPr>
            </w:r>
          </w:p>
        </w:tc>
      </w:tr>
    </w:tbl>
    <w:p w:rsidR="00000000" w:rsidDel="00000000" w:rsidP="00000000" w:rsidRDefault="00000000" w:rsidRPr="00000000" w14:paraId="00000CAF">
      <w:pPr>
        <w:widowControl w:val="0"/>
        <w:spacing w:after="0" w:lineRule="auto"/>
        <w:rPr>
          <w:color w:val="1f1f1f"/>
        </w:rPr>
      </w:pPr>
      <w:r w:rsidDel="00000000" w:rsidR="00000000" w:rsidRPr="00000000">
        <w:rPr>
          <w:rtl w:val="0"/>
        </w:rPr>
      </w:r>
    </w:p>
    <w:p w:rsidR="00000000" w:rsidDel="00000000" w:rsidP="00000000" w:rsidRDefault="00000000" w:rsidRPr="00000000" w14:paraId="00000CB0">
      <w:pPr>
        <w:pStyle w:val="Heading4"/>
        <w:numPr>
          <w:ilvl w:val="0"/>
          <w:numId w:val="53"/>
        </w:numPr>
        <w:ind w:left="720" w:hanging="360"/>
        <w:rPr>
          <w:b w:val="1"/>
          <w:color w:val="434343"/>
        </w:rPr>
      </w:pPr>
      <w:bookmarkStart w:colFirst="0" w:colLast="0" w:name="_9ss6onbwlaqv" w:id="360"/>
      <w:bookmarkEnd w:id="360"/>
      <w:r w:rsidDel="00000000" w:rsidR="00000000" w:rsidRPr="00000000">
        <w:rPr>
          <w:b w:val="1"/>
          <w:color w:val="434343"/>
          <w:rtl w:val="0"/>
        </w:rPr>
        <w:t xml:space="preserve">DBT-CLOUD-IDE</w:t>
      </w:r>
    </w:p>
    <w:p w:rsidR="00000000" w:rsidDel="00000000" w:rsidP="00000000" w:rsidRDefault="00000000" w:rsidRPr="00000000" w14:paraId="00000CB1">
      <w:pPr>
        <w:numPr>
          <w:ilvl w:val="0"/>
          <w:numId w:val="57"/>
        </w:numPr>
        <w:ind w:left="720" w:hanging="360"/>
        <w:rPr>
          <w:b w:val="1"/>
        </w:rPr>
      </w:pPr>
      <w:r w:rsidDel="00000000" w:rsidR="00000000" w:rsidRPr="00000000">
        <w:rPr>
          <w:b w:val="1"/>
          <w:rtl w:val="0"/>
        </w:rPr>
        <w:t xml:space="preserve">Check Credentials in dbt Cloud UI:</w:t>
      </w:r>
    </w:p>
    <w:p w:rsidR="00000000" w:rsidDel="00000000" w:rsidP="00000000" w:rsidRDefault="00000000" w:rsidRPr="00000000" w14:paraId="00000CB2">
      <w:pPr>
        <w:numPr>
          <w:ilvl w:val="1"/>
          <w:numId w:val="57"/>
        </w:numPr>
        <w:ind w:left="1440" w:hanging="360"/>
      </w:pPr>
      <w:r w:rsidDel="00000000" w:rsidR="00000000" w:rsidRPr="00000000">
        <w:rPr>
          <w:rtl w:val="0"/>
        </w:rPr>
        <w:t xml:space="preserve">Navigate to the Credentials section in the dbt Cloud project settings.</w:t>
      </w:r>
    </w:p>
    <w:p w:rsidR="00000000" w:rsidDel="00000000" w:rsidP="00000000" w:rsidRDefault="00000000" w:rsidRPr="00000000" w14:paraId="00000CB3">
      <w:pPr>
        <w:numPr>
          <w:ilvl w:val="1"/>
          <w:numId w:val="57"/>
        </w:numPr>
        <w:ind w:left="1440" w:hanging="360"/>
      </w:pPr>
      <w:r w:rsidDel="00000000" w:rsidR="00000000" w:rsidRPr="00000000">
        <w:rPr>
          <w:rtl w:val="0"/>
        </w:rPr>
        <w:t xml:space="preserve">Ensure the correct database and schema are set (e.g., ‘my_dataset’).</w:t>
      </w:r>
    </w:p>
    <w:p w:rsidR="00000000" w:rsidDel="00000000" w:rsidP="00000000" w:rsidRDefault="00000000" w:rsidRPr="00000000" w14:paraId="00000CB4">
      <w:pPr>
        <w:widowControl w:val="0"/>
        <w:shd w:fill="auto" w:val="clear"/>
        <w:spacing w:after="0" w:lineRule="auto"/>
        <w:rPr>
          <w:color w:val="1f1f1f"/>
        </w:rPr>
      </w:pPr>
      <w:r w:rsidDel="00000000" w:rsidR="00000000" w:rsidRPr="00000000">
        <w:rPr>
          <w:color w:val="1f1f1f"/>
        </w:rPr>
        <w:drawing>
          <wp:inline distB="114300" distT="114300" distL="114300" distR="114300">
            <wp:extent cx="6019800" cy="2390775"/>
            <wp:effectExtent b="0" l="0" r="0" t="0"/>
            <wp:docPr id="38" name="image35.png"/>
            <a:graphic>
              <a:graphicData uri="http://schemas.openxmlformats.org/drawingml/2006/picture">
                <pic:pic>
                  <pic:nvPicPr>
                    <pic:cNvPr id="0" name="image35.png"/>
                    <pic:cNvPicPr preferRelativeResize="0"/>
                  </pic:nvPicPr>
                  <pic:blipFill>
                    <a:blip r:embed="rId242"/>
                    <a:srcRect b="0" l="0" r="0" t="0"/>
                    <a:stretch>
                      <a:fillRect/>
                    </a:stretch>
                  </pic:blipFill>
                  <pic:spPr>
                    <a:xfrm>
                      <a:off x="0" y="0"/>
                      <a:ext cx="6019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B6">
      <w:pPr>
        <w:numPr>
          <w:ilvl w:val="0"/>
          <w:numId w:val="57"/>
        </w:numPr>
        <w:ind w:left="720" w:hanging="360"/>
        <w:rPr>
          <w:b w:val="1"/>
        </w:rPr>
      </w:pPr>
      <w:r w:rsidDel="00000000" w:rsidR="00000000" w:rsidRPr="00000000">
        <w:rPr>
          <w:b w:val="1"/>
          <w:rtl w:val="0"/>
        </w:rPr>
        <w:t xml:space="preserve">Verify Environment Settings:</w:t>
      </w:r>
    </w:p>
    <w:p w:rsidR="00000000" w:rsidDel="00000000" w:rsidP="00000000" w:rsidRDefault="00000000" w:rsidRPr="00000000" w14:paraId="00000CB7">
      <w:pPr>
        <w:numPr>
          <w:ilvl w:val="1"/>
          <w:numId w:val="57"/>
        </w:numPr>
        <w:ind w:left="1440" w:hanging="360"/>
      </w:pPr>
      <w:r w:rsidDel="00000000" w:rsidR="00000000" w:rsidRPr="00000000">
        <w:rPr>
          <w:rtl w:val="0"/>
        </w:rPr>
        <w:t xml:space="preserve">Double-check that you are working in the correct environment (dev, prod, etc.), as dbt Cloud allows different settings for different environments.</w:t>
      </w:r>
    </w:p>
    <w:p w:rsidR="00000000" w:rsidDel="00000000" w:rsidP="00000000" w:rsidRDefault="00000000" w:rsidRPr="00000000" w14:paraId="00000CB8">
      <w:pPr>
        <w:numPr>
          <w:ilvl w:val="0"/>
          <w:numId w:val="57"/>
        </w:numPr>
        <w:ind w:left="720" w:hanging="360"/>
        <w:rPr>
          <w:b w:val="1"/>
        </w:rPr>
      </w:pPr>
      <w:r w:rsidDel="00000000" w:rsidR="00000000" w:rsidRPr="00000000">
        <w:rPr>
          <w:b w:val="1"/>
          <w:rtl w:val="0"/>
        </w:rPr>
        <w:t xml:space="preserve">No Need for </w:t>
      </w:r>
      <w:r w:rsidDel="00000000" w:rsidR="00000000" w:rsidRPr="00000000">
        <w:rPr>
          <w:rFonts w:ascii="Consolas" w:cs="Consolas" w:eastAsia="Consolas" w:hAnsi="Consolas"/>
          <w:b w:val="1"/>
          <w:sz w:val="20"/>
          <w:szCs w:val="20"/>
          <w:shd w:fill="cccccc" w:val="clear"/>
          <w:rtl w:val="0"/>
        </w:rPr>
        <w:t xml:space="preserve">profiles.yml</w:t>
      </w:r>
      <w:r w:rsidDel="00000000" w:rsidR="00000000" w:rsidRPr="00000000">
        <w:rPr>
          <w:b w:val="1"/>
          <w:rtl w:val="0"/>
        </w:rPr>
        <w:t xml:space="preserve">:</w:t>
      </w:r>
    </w:p>
    <w:p w:rsidR="00000000" w:rsidDel="00000000" w:rsidP="00000000" w:rsidRDefault="00000000" w:rsidRPr="00000000" w14:paraId="00000CB9">
      <w:pPr>
        <w:numPr>
          <w:ilvl w:val="1"/>
          <w:numId w:val="57"/>
        </w:numPr>
        <w:ind w:left="1440" w:hanging="360"/>
      </w:pPr>
      <w:r w:rsidDel="00000000" w:rsidR="00000000" w:rsidRPr="00000000">
        <w:rPr>
          <w:rtl w:val="0"/>
        </w:rPr>
        <w:t xml:space="preserve">In dbt Cloud, you don’t need to configure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rtl w:val="0"/>
        </w:rPr>
        <w:t xml:space="preserve"> manually. All connection settings are handled via the UI.</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pStyle w:val="Heading2"/>
        <w:rPr/>
      </w:pPr>
      <w:bookmarkStart w:colFirst="0" w:colLast="0" w:name="_qxkwz4gvxjxu" w:id="361"/>
      <w:bookmarkEnd w:id="361"/>
      <w:r w:rsidDel="00000000" w:rsidR="00000000" w:rsidRPr="00000000">
        <w:rPr>
          <w:rtl w:val="0"/>
        </w:rPr>
        <w:t xml:space="preserve">DBT allows only 1 project in free developer version.</w:t>
      </w:r>
    </w:p>
    <w:p w:rsidR="00000000" w:rsidDel="00000000" w:rsidP="00000000" w:rsidRDefault="00000000" w:rsidRPr="00000000" w14:paraId="00000CBC">
      <w:pPr>
        <w:rPr/>
      </w:pPr>
      <w:r w:rsidDel="00000000" w:rsidR="00000000" w:rsidRPr="00000000">
        <w:rPr>
          <w:rtl w:val="0"/>
        </w:rPr>
        <w:t xml:space="preserve">Yes, DBT allows only 1 project under one account. But you can create multiple accounts as shown below:</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drawing>
          <wp:inline distB="114300" distT="114300" distL="114300" distR="114300">
            <wp:extent cx="2147888" cy="3465342"/>
            <wp:effectExtent b="0" l="0" r="0" t="0"/>
            <wp:docPr id="1" name="image30.png"/>
            <a:graphic>
              <a:graphicData uri="http://schemas.openxmlformats.org/drawingml/2006/picture">
                <pic:pic>
                  <pic:nvPicPr>
                    <pic:cNvPr id="0" name="image30.png"/>
                    <pic:cNvPicPr preferRelativeResize="0"/>
                  </pic:nvPicPr>
                  <pic:blipFill>
                    <a:blip r:embed="rId243"/>
                    <a:srcRect b="0" l="0" r="0" t="0"/>
                    <a:stretch>
                      <a:fillRect/>
                    </a:stretch>
                  </pic:blipFill>
                  <pic:spPr>
                    <a:xfrm>
                      <a:off x="0" y="0"/>
                      <a:ext cx="2147888" cy="3465342"/>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pStyle w:val="Heading2"/>
        <w:rPr/>
      </w:pPr>
      <w:bookmarkStart w:colFirst="0" w:colLast="0" w:name="_82eyod956h5z" w:id="362"/>
      <w:bookmarkEnd w:id="362"/>
      <w:r w:rsidDel="00000000" w:rsidR="00000000" w:rsidRPr="00000000">
        <w:rPr>
          <w:rtl w:val="0"/>
        </w:rPr>
        <w:t xml:space="preserve">Documentation or book sign not shown even after doing dbt docs generate.</w:t>
      </w:r>
    </w:p>
    <w:p w:rsidR="00000000" w:rsidDel="00000000" w:rsidP="00000000" w:rsidRDefault="00000000" w:rsidRPr="00000000" w14:paraId="00000CC2">
      <w:pPr>
        <w:rPr/>
      </w:pPr>
      <w:r w:rsidDel="00000000" w:rsidR="00000000" w:rsidRPr="00000000">
        <w:rPr>
          <w:rtl w:val="0"/>
        </w:rPr>
        <w:t xml:space="preserve">In the free version, it does not show the docs when models are run in development environment. Create a production job and tick generate docs section. Execute it and it will generate the documentation.</w:t>
        <w:br w:type="textWrapping"/>
      </w:r>
    </w:p>
    <w:p w:rsidR="00000000" w:rsidDel="00000000" w:rsidP="00000000" w:rsidRDefault="00000000" w:rsidRPr="00000000" w14:paraId="00000CC3">
      <w:pPr>
        <w:pStyle w:val="Heading1"/>
        <w:rPr>
          <w:sz w:val="24"/>
          <w:szCs w:val="24"/>
        </w:rPr>
      </w:pPr>
      <w:bookmarkStart w:colFirst="0" w:colLast="0" w:name="_yjbn5usa5zb" w:id="363"/>
      <w:bookmarkEnd w:id="363"/>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C4">
      <w:pPr>
        <w:pStyle w:val="Heading2"/>
        <w:spacing w:after="200" w:lineRule="auto"/>
        <w:rPr>
          <w:sz w:val="34"/>
          <w:szCs w:val="34"/>
        </w:rPr>
      </w:pPr>
      <w:bookmarkStart w:colFirst="0" w:colLast="0" w:name="_mdgjkoyec1e" w:id="364"/>
      <w:bookmarkEnd w:id="364"/>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C5">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C6">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8">
      <w:pPr>
        <w:numPr>
          <w:ilvl w:val="0"/>
          <w:numId w:val="23"/>
        </w:numPr>
        <w:ind w:left="720" w:hanging="360"/>
      </w:pPr>
      <w:r w:rsidDel="00000000" w:rsidR="00000000" w:rsidRPr="00000000">
        <w:rPr>
          <w:rtl w:val="0"/>
        </w:rPr>
        <w:t xml:space="preserve">Using SDKMAN, install Java 11 and Spark 3.3.2:</w:t>
      </w:r>
    </w:p>
    <w:p w:rsidR="00000000" w:rsidDel="00000000" w:rsidP="00000000" w:rsidRDefault="00000000" w:rsidRPr="00000000" w14:paraId="00000CC9">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C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CB">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C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D">
      <w:pPr>
        <w:numPr>
          <w:ilvl w:val="0"/>
          <w:numId w:val="23"/>
        </w:numPr>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CE">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CCF">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CD0">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CD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CD2">
      <w:pPr>
        <w:pStyle w:val="Heading2"/>
        <w:spacing w:after="200" w:lineRule="auto"/>
        <w:rPr>
          <w:sz w:val="34"/>
          <w:szCs w:val="34"/>
        </w:rPr>
      </w:pPr>
      <w:bookmarkStart w:colFirst="0" w:colLast="0" w:name="_nqbtev8dxkpp" w:id="365"/>
      <w:bookmarkEnd w:id="365"/>
      <w:r w:rsidDel="00000000" w:rsidR="00000000" w:rsidRPr="00000000">
        <w:rPr>
          <w:sz w:val="34"/>
          <w:szCs w:val="34"/>
          <w:rtl w:val="0"/>
        </w:rPr>
        <w:t xml:space="preserve">PySpark - Setting Spark up in Google Colab</w:t>
      </w:r>
    </w:p>
    <w:p w:rsidR="00000000" w:rsidDel="00000000" w:rsidP="00000000" w:rsidRDefault="00000000" w:rsidRPr="00000000" w14:paraId="00000CD3">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D4">
      <w:pPr>
        <w:rPr/>
      </w:pPr>
      <w:hyperlink r:id="rId244">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CD5">
      <w:pPr>
        <w:rPr/>
      </w:pPr>
      <w:r w:rsidDel="00000000" w:rsidR="00000000" w:rsidRPr="00000000">
        <w:rPr>
          <w:rtl w:val="0"/>
        </w:rPr>
        <w:t xml:space="preserve">Starter notebook:</w:t>
      </w:r>
    </w:p>
    <w:p w:rsidR="00000000" w:rsidDel="00000000" w:rsidP="00000000" w:rsidRDefault="00000000" w:rsidRPr="00000000" w14:paraId="00000CD6">
      <w:pPr>
        <w:rPr/>
      </w:pPr>
      <w:hyperlink r:id="rId245">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CD7">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CD8">
      <w:pPr>
        <w:pStyle w:val="Heading2"/>
        <w:spacing w:after="200" w:lineRule="auto"/>
        <w:rPr>
          <w:sz w:val="34"/>
          <w:szCs w:val="34"/>
        </w:rPr>
      </w:pPr>
      <w:bookmarkStart w:colFirst="0" w:colLast="0" w:name="_g5hum0oep0e8" w:id="366"/>
      <w:bookmarkEnd w:id="366"/>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CD9">
      <w:pPr>
        <w:rPr/>
      </w:pPr>
      <w:r w:rsidDel="00000000" w:rsidR="00000000" w:rsidRPr="00000000">
        <w:rPr>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D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D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module @0x3c947bc5</w:t>
      </w:r>
    </w:p>
    <w:p w:rsidR="00000000" w:rsidDel="00000000" w:rsidP="00000000" w:rsidRDefault="00000000" w:rsidRPr="00000000" w14:paraId="00000CD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DE">
      <w:pPr>
        <w:pStyle w:val="Heading2"/>
        <w:spacing w:after="200" w:lineRule="auto"/>
        <w:rPr>
          <w:sz w:val="34"/>
          <w:szCs w:val="34"/>
        </w:rPr>
      </w:pPr>
      <w:bookmarkStart w:colFirst="0" w:colLast="0" w:name="_pyf68w8zzaqr" w:id="367"/>
      <w:bookmarkEnd w:id="367"/>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DF">
      <w:pPr>
        <w:rPr/>
      </w:pPr>
      <w:r w:rsidDel="00000000" w:rsidR="00000000" w:rsidRPr="00000000">
        <w:rPr>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E0">
      <w:pPr>
        <w:rPr/>
      </w:pPr>
      <w:r w:rsidDel="00000000" w:rsidR="00000000" w:rsidRPr="00000000">
        <w:rPr>
          <w:rtl w:val="0"/>
        </w:rPr>
        <w:t xml:space="preserve">Solution:</w:t>
      </w:r>
    </w:p>
    <w:p w:rsidR="00000000" w:rsidDel="00000000" w:rsidP="00000000" w:rsidRDefault="00000000" w:rsidRPr="00000000" w14:paraId="00000CE1">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inside proper environment</w:t>
      </w:r>
    </w:p>
    <w:p w:rsidR="00000000" w:rsidDel="00000000" w:rsidP="00000000" w:rsidRDefault="00000000" w:rsidRPr="00000000" w14:paraId="00000CE2">
      <w:pPr>
        <w:numPr>
          <w:ilvl w:val="0"/>
          <w:numId w:val="10"/>
        </w:numPr>
        <w:ind w:left="720" w:hanging="360"/>
      </w:pPr>
      <w:r w:rsidDel="00000000" w:rsidR="00000000" w:rsidRPr="00000000">
        <w:rPr>
          <w:rtl w:val="0"/>
        </w:rPr>
        <w:t xml:space="preserve">Add to the top of the script</w:t>
      </w:r>
    </w:p>
    <w:p w:rsidR="00000000" w:rsidDel="00000000" w:rsidP="00000000" w:rsidRDefault="00000000" w:rsidRPr="00000000" w14:paraId="00000CE3">
      <w:pPr>
        <w:spacing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CE4">
      <w:pPr>
        <w:spacing w:line="240" w:lineRule="auto"/>
        <w:ind w:firstLine="720"/>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pStyle w:val="Heading2"/>
        <w:rPr>
          <w:sz w:val="20"/>
          <w:szCs w:val="20"/>
        </w:rPr>
      </w:pPr>
      <w:bookmarkStart w:colFirst="0" w:colLast="0" w:name="_hghldjfyye33" w:id="368"/>
      <w:bookmarkEnd w:id="368"/>
      <w:r w:rsidDel="00000000" w:rsidR="00000000" w:rsidRPr="00000000">
        <w:rPr>
          <w:rtl w:val="0"/>
        </w:rPr>
        <w:t xml:space="preserve">PySpark - TypeError: code() argument 13 must be str, not int  , while executing `import pyspark`  (Windows/ Spark 3.0.3 - Python 3.11)</w:t>
      </w:r>
      <w:r w:rsidDel="00000000" w:rsidR="00000000" w:rsidRPr="00000000">
        <w:rPr>
          <w:rtl w:val="0"/>
        </w:rPr>
      </w:r>
    </w:p>
    <w:p w:rsidR="00000000" w:rsidDel="00000000" w:rsidP="00000000" w:rsidRDefault="00000000" w:rsidRPr="00000000" w14:paraId="00000CE7">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6">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CE8">
      <w:pPr>
        <w:pStyle w:val="Heading2"/>
        <w:rPr/>
      </w:pPr>
      <w:bookmarkStart w:colFirst="0" w:colLast="0" w:name="_hquxc3bn16fy" w:id="369"/>
      <w:bookmarkEnd w:id="369"/>
      <w:r w:rsidDel="00000000" w:rsidR="00000000" w:rsidRPr="00000000">
        <w:rPr>
          <w:sz w:val="32"/>
          <w:szCs w:val="32"/>
          <w:rtl w:val="0"/>
        </w:rPr>
        <w:t xml:space="preserve">Import pyspark - Error: No Module named ‘pyspark</w:t>
      </w:r>
      <w:r w:rsidDel="00000000" w:rsidR="00000000" w:rsidRPr="00000000">
        <w:rPr>
          <w:rtl w:val="0"/>
        </w:rPr>
        <w:t xml:space="preserve">’</w:t>
      </w:r>
    </w:p>
    <w:p w:rsidR="00000000" w:rsidDel="00000000" w:rsidP="00000000" w:rsidRDefault="00000000" w:rsidRPr="00000000" w14:paraId="00000CE9">
      <w:pPr>
        <w:rPr/>
      </w:pPr>
      <w:r w:rsidDel="00000000" w:rsidR="00000000" w:rsidRPr="00000000">
        <w:rPr>
          <w:rtl w:val="0"/>
        </w:rPr>
        <w:t xml:space="preserve">Ensure that your `PYTHONPATH` is set correctly to include the PySpark library. You can check if PySpark is pointing to the correct location by running:     </w:t>
      </w:r>
    </w:p>
    <w:p w:rsidR="00000000" w:rsidDel="00000000" w:rsidP="00000000" w:rsidRDefault="00000000" w:rsidRPr="00000000" w14:paraId="00000CEA">
      <w:pPr>
        <w:rPr/>
      </w:pPr>
      <w:r w:rsidDel="00000000" w:rsidR="00000000" w:rsidRPr="00000000">
        <w:rPr>
          <w:rtl w:val="0"/>
        </w:rPr>
        <w:t xml:space="preserve">import pyspark    </w:t>
      </w:r>
    </w:p>
    <w:p w:rsidR="00000000" w:rsidDel="00000000" w:rsidP="00000000" w:rsidRDefault="00000000" w:rsidRPr="00000000" w14:paraId="00000CEB">
      <w:pPr>
        <w:rPr/>
      </w:pPr>
      <w:r w:rsidDel="00000000" w:rsidR="00000000" w:rsidRPr="00000000">
        <w:rPr>
          <w:rtl w:val="0"/>
        </w:rPr>
        <w:t xml:space="preserve">print(pyspark.__file__)  </w:t>
      </w:r>
    </w:p>
    <w:p w:rsidR="00000000" w:rsidDel="00000000" w:rsidP="00000000" w:rsidRDefault="00000000" w:rsidRPr="00000000" w14:paraId="00000CEC">
      <w:pPr>
        <w:rPr/>
      </w:pPr>
      <w:r w:rsidDel="00000000" w:rsidR="00000000" w:rsidRPr="00000000">
        <w:rPr>
          <w:rtl w:val="0"/>
        </w:rPr>
        <w:t xml:space="preserve">It should point to the location where PySpark is installed (e.g., `/home/&lt;your username&gt;/spark/spark-3.x.x-bin-hadoop3.x/python/pyspark/__init__.py`)</w:t>
      </w:r>
    </w:p>
    <w:p w:rsidR="00000000" w:rsidDel="00000000" w:rsidP="00000000" w:rsidRDefault="00000000" w:rsidRPr="00000000" w14:paraId="00000CED">
      <w:pPr>
        <w:rPr>
          <w:sz w:val="36"/>
          <w:szCs w:val="36"/>
        </w:rPr>
      </w:pPr>
      <w:r w:rsidDel="00000000" w:rsidR="00000000" w:rsidRPr="00000000">
        <w:rPr>
          <w:rtl w:val="0"/>
        </w:rPr>
      </w:r>
    </w:p>
    <w:p w:rsidR="00000000" w:rsidDel="00000000" w:rsidP="00000000" w:rsidRDefault="00000000" w:rsidRPr="00000000" w14:paraId="00000CEE">
      <w:pPr>
        <w:pStyle w:val="Heading2"/>
        <w:rPr/>
      </w:pPr>
      <w:bookmarkStart w:colFirst="0" w:colLast="0" w:name="_tief08oe7fax" w:id="370"/>
      <w:bookmarkEnd w:id="370"/>
      <w:r w:rsidDel="00000000" w:rsidR="00000000" w:rsidRPr="00000000">
        <w:rPr>
          <w:rtl w:val="0"/>
        </w:rPr>
        <w:t xml:space="preserve">Cannot find Spark jobs UI at localhost</w:t>
      </w:r>
    </w:p>
    <w:p w:rsidR="00000000" w:rsidDel="00000000" w:rsidP="00000000" w:rsidRDefault="00000000" w:rsidRPr="00000000" w14:paraId="00000CEF">
      <w:pPr>
        <w:rPr/>
      </w:pPr>
      <w:r w:rsidDel="00000000" w:rsidR="00000000" w:rsidRPr="00000000">
        <w:rPr>
          <w:rtl w:val="0"/>
        </w:rPr>
        <w:t xml:space="preserve">This is because current port is in use, Spark UI will run on a different port. You can check which port Spark is using by running this command:</w:t>
      </w:r>
    </w:p>
    <w:p w:rsidR="00000000" w:rsidDel="00000000" w:rsidP="00000000" w:rsidRDefault="00000000" w:rsidRPr="00000000" w14:paraId="00000CF0">
      <w:pPr>
        <w:rPr/>
      </w:pPr>
      <w:r w:rsidDel="00000000" w:rsidR="00000000" w:rsidRPr="00000000">
        <w:rPr>
          <w:rtl w:val="0"/>
        </w:rPr>
        <w:t xml:space="preserve">spark.sparkContext.uiWebUrl </w:t>
      </w:r>
    </w:p>
    <w:p w:rsidR="00000000" w:rsidDel="00000000" w:rsidP="00000000" w:rsidRDefault="00000000" w:rsidRPr="00000000" w14:paraId="00000CF1">
      <w:pPr>
        <w:rPr>
          <w:sz w:val="36"/>
          <w:szCs w:val="36"/>
        </w:rPr>
      </w:pPr>
      <w:r w:rsidDel="00000000" w:rsidR="00000000" w:rsidRPr="00000000">
        <w:rPr>
          <w:rtl w:val="0"/>
        </w:rPr>
        <w:t xml:space="preserve">If it indicates a different port, you should access that specific port instead.  Additionally, ensure that there are no other notebooks or processes that might be using the same port. Clean up unused resources to avoid port conflicts.</w:t>
      </w:r>
      <w:r w:rsidDel="00000000" w:rsidR="00000000" w:rsidRPr="00000000">
        <w:rPr>
          <w:rtl w:val="0"/>
        </w:rPr>
      </w:r>
    </w:p>
    <w:p w:rsidR="00000000" w:rsidDel="00000000" w:rsidP="00000000" w:rsidRDefault="00000000" w:rsidRPr="00000000" w14:paraId="00000CF2">
      <w:pPr>
        <w:pStyle w:val="Heading2"/>
        <w:rPr/>
      </w:pPr>
      <w:bookmarkStart w:colFirst="0" w:colLast="0" w:name="_yebe1rtwjjh" w:id="371"/>
      <w:bookmarkEnd w:id="371"/>
      <w:r w:rsidDel="00000000" w:rsidR="00000000" w:rsidRPr="00000000">
        <w:rPr>
          <w:rtl w:val="0"/>
        </w:rPr>
        <w:t xml:space="preserve">Java+Spark - Easy setup with miniconda env (worked on MacOS)</w:t>
      </w:r>
    </w:p>
    <w:p w:rsidR="00000000" w:rsidDel="00000000" w:rsidP="00000000" w:rsidRDefault="00000000" w:rsidRPr="00000000" w14:paraId="00000CF3">
      <w:pPr>
        <w:rPr/>
      </w:pPr>
      <w:r w:rsidDel="00000000" w:rsidR="00000000" w:rsidRPr="00000000">
        <w:rPr>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numPr>
          <w:ilvl w:val="0"/>
          <w:numId w:val="115"/>
        </w:numPr>
        <w:ind w:left="720" w:hanging="360"/>
      </w:pPr>
      <w:r w:rsidDel="00000000" w:rsidR="00000000" w:rsidRPr="00000000">
        <w:rPr>
          <w:rtl w:val="0"/>
        </w:rPr>
        <w:t xml:space="preserve">Install OpenJDK 11, </w:t>
      </w:r>
    </w:p>
    <w:p w:rsidR="00000000" w:rsidDel="00000000" w:rsidP="00000000" w:rsidRDefault="00000000" w:rsidRPr="00000000" w14:paraId="00000CF6">
      <w:pPr>
        <w:numPr>
          <w:ilvl w:val="1"/>
          <w:numId w:val="115"/>
        </w:numPr>
        <w:ind w:left="1440" w:hanging="360"/>
      </w:pPr>
      <w:r w:rsidDel="00000000" w:rsidR="00000000" w:rsidRPr="00000000">
        <w:rPr>
          <w:rtl w:val="0"/>
        </w:rPr>
        <w:t xml:space="preserve">on MacOS: </w:t>
      </w:r>
      <w:r w:rsidDel="00000000" w:rsidR="00000000" w:rsidRPr="00000000">
        <w:rPr>
          <w:rFonts w:ascii="Roboto Mono" w:cs="Roboto Mono" w:eastAsia="Roboto Mono" w:hAnsi="Roboto Mono"/>
          <w:shd w:fill="f3f3f3" w:val="clear"/>
          <w:rtl w:val="0"/>
        </w:rPr>
        <w:t xml:space="preserve">$ brew install java11</w:t>
      </w:r>
    </w:p>
    <w:p w:rsidR="00000000" w:rsidDel="00000000" w:rsidP="00000000" w:rsidRDefault="00000000" w:rsidRPr="00000000" w14:paraId="00000CF7">
      <w:pPr>
        <w:numPr>
          <w:ilvl w:val="1"/>
          <w:numId w:val="115"/>
        </w:numPr>
        <w:ind w:left="1440" w:hanging="360"/>
        <w:rPr>
          <w:sz w:val="22"/>
          <w:szCs w:val="22"/>
        </w:rPr>
      </w:pPr>
      <w:r w:rsidDel="00000000" w:rsidR="00000000" w:rsidRPr="00000000">
        <w:rPr>
          <w:rtl w:val="0"/>
        </w:rPr>
        <w:t xml:space="preserve">Add</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CF8">
      <w:pPr>
        <w:ind w:left="1440" w:firstLine="0"/>
        <w:rPr>
          <w:rFonts w:ascii="Roboto Mono" w:cs="Roboto Mono" w:eastAsia="Roboto Mono" w:hAnsi="Roboto Mono"/>
          <w:shd w:fill="f3f3f3" w:val="clear"/>
        </w:rPr>
      </w:pPr>
      <w:r w:rsidDel="00000000" w:rsidR="00000000" w:rsidRPr="00000000">
        <w:rPr>
          <w:rtl w:val="0"/>
        </w:rPr>
        <w:t xml:space="preserve">to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shd w:fill="f3f3f3" w:val="clear"/>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shd w:fill="f3f3f3" w:val="clear"/>
          <w:rtl w:val="0"/>
        </w:rPr>
        <w:t xml:space="preserve">~/zshrc</w:t>
      </w:r>
    </w:p>
    <w:p w:rsidR="00000000" w:rsidDel="00000000" w:rsidP="00000000" w:rsidRDefault="00000000" w:rsidRPr="00000000" w14:paraId="00000CF9">
      <w:pPr>
        <w:numPr>
          <w:ilvl w:val="0"/>
          <w:numId w:val="115"/>
        </w:numPr>
        <w:ind w:left="720" w:hanging="360"/>
      </w:pPr>
      <w:r w:rsidDel="00000000" w:rsidR="00000000" w:rsidRPr="00000000">
        <w:rPr>
          <w:rtl w:val="0"/>
        </w:rPr>
        <w:t xml:space="preserve">Activate working environment (by pipenv / poetry / conda)</w:t>
      </w:r>
    </w:p>
    <w:p w:rsidR="00000000" w:rsidDel="00000000" w:rsidP="00000000" w:rsidRDefault="00000000" w:rsidRPr="00000000" w14:paraId="00000CFA">
      <w:pPr>
        <w:numPr>
          <w:ilvl w:val="0"/>
          <w:numId w:val="115"/>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 pip install pyspark</w:t>
      </w:r>
    </w:p>
    <w:p w:rsidR="00000000" w:rsidDel="00000000" w:rsidP="00000000" w:rsidRDefault="00000000" w:rsidRPr="00000000" w14:paraId="00000CFB">
      <w:pPr>
        <w:numPr>
          <w:ilvl w:val="0"/>
          <w:numId w:val="115"/>
        </w:numPr>
        <w:ind w:left="720" w:hanging="360"/>
        <w:rPr>
          <w:rFonts w:ascii="Roboto Mono" w:cs="Roboto Mono" w:eastAsia="Roboto Mono" w:hAnsi="Roboto Mono"/>
        </w:rPr>
      </w:pPr>
      <w:r w:rsidDel="00000000" w:rsidR="00000000" w:rsidRPr="00000000">
        <w:rPr>
          <w:rtl w:val="0"/>
        </w:rPr>
        <w:t xml:space="preserve">Work with exercises as normal</w:t>
      </w: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All default commands of spark will be also available at shell session under activated enviroment.</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Hope this can help!</w:t>
      </w:r>
    </w:p>
    <w:p w:rsidR="00000000" w:rsidDel="00000000" w:rsidP="00000000" w:rsidRDefault="00000000" w:rsidRPr="00000000" w14:paraId="00000D00">
      <w:pPr>
        <w:rPr>
          <w:i w:val="1"/>
        </w:rPr>
      </w:pPr>
      <w:r w:rsidDel="00000000" w:rsidR="00000000" w:rsidRPr="00000000">
        <w:rPr>
          <w:rtl w:val="0"/>
        </w:rPr>
      </w:r>
    </w:p>
    <w:p w:rsidR="00000000" w:rsidDel="00000000" w:rsidP="00000000" w:rsidRDefault="00000000" w:rsidRPr="00000000" w14:paraId="00000D01">
      <w:pPr>
        <w:rPr>
          <w:i w:val="1"/>
        </w:rPr>
      </w:pPr>
      <w:r w:rsidDel="00000000" w:rsidR="00000000" w:rsidRPr="00000000">
        <w:rPr>
          <w:i w:val="1"/>
          <w:rtl w:val="0"/>
        </w:rPr>
        <w:t xml:space="preserve">P.s. you won’t need findspark to firstly initialize.</w:t>
      </w:r>
    </w:p>
    <w:p w:rsidR="00000000" w:rsidDel="00000000" w:rsidP="00000000" w:rsidRDefault="00000000" w:rsidRPr="00000000" w14:paraId="00000D02">
      <w:pPr>
        <w:rPr>
          <w:i w:val="1"/>
        </w:rPr>
      </w:pPr>
      <w:r w:rsidDel="00000000" w:rsidR="00000000" w:rsidRPr="00000000">
        <w:rPr>
          <w:rtl w:val="0"/>
        </w:rPr>
      </w:r>
    </w:p>
    <w:p w:rsidR="00000000" w:rsidDel="00000000" w:rsidP="00000000" w:rsidRDefault="00000000" w:rsidRPr="00000000" w14:paraId="00000D03">
      <w:pPr>
        <w:rPr>
          <w:i w:val="1"/>
        </w:rPr>
      </w:pPr>
      <w:r w:rsidDel="00000000" w:rsidR="00000000" w:rsidRPr="00000000">
        <w:rPr>
          <w:rtl w:val="0"/>
        </w:rPr>
      </w:r>
    </w:p>
    <w:p w:rsidR="00000000" w:rsidDel="00000000" w:rsidP="00000000" w:rsidRDefault="00000000" w:rsidRPr="00000000" w14:paraId="00000D04">
      <w:pPr>
        <w:spacing w:after="60" w:before="60" w:line="360.0024000000001" w:lineRule="auto"/>
        <w:rPr>
          <w:b w:val="1"/>
        </w:rPr>
      </w:pPr>
      <w:r w:rsidDel="00000000" w:rsidR="00000000" w:rsidRPr="00000000">
        <w:rPr>
          <w:b w:val="1"/>
          <w:rtl w:val="0"/>
        </w:rPr>
        <w:t xml:space="preserve">Py4J - Py4JJavaError: An error occurred while calling (...)  java.net.ConnectException: Connection refused: no further information; </w:t>
      </w:r>
    </w:p>
    <w:p w:rsidR="00000000" w:rsidDel="00000000" w:rsidP="00000000" w:rsidRDefault="00000000" w:rsidRPr="00000000" w14:paraId="00000D05">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D06">
      <w:pPr>
        <w:spacing w:after="60" w:before="60" w:line="360.0024000000001" w:lineRule="auto"/>
        <w:rPr>
          <w:rFonts w:ascii="Roboto Mono" w:cs="Roboto Mono" w:eastAsia="Roboto Mono" w:hAnsi="Roboto Mono"/>
          <w:shd w:fill="f3f3f3" w:val="clear"/>
        </w:rPr>
      </w:pPr>
      <w:r w:rsidDel="00000000" w:rsidR="00000000" w:rsidRPr="00000000">
        <w:rPr>
          <w:rtl w:val="0"/>
        </w:rPr>
        <w:br w:type="textWrapping"/>
        <w:t xml:space="preserve">As of the </w:t>
      </w:r>
      <w:hyperlink r:id="rId247">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8">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hd w:fill="f3f3f3" w:val="clear"/>
          <w:rtl w:val="0"/>
        </w:rPr>
        <w:t xml:space="preserve">$ sdk install java 17.0.10-librca</w:t>
        <w:br w:type="textWrapping"/>
        <w:t xml:space="preserve">$ sdk install spark 3.5.0</w:t>
        <w:br w:type="textWrapping"/>
        <w:t xml:space="preserve">$ sdk install hadoop 3.3.5py4j</w:t>
        <w:br w:type="textWrapping"/>
      </w:r>
    </w:p>
    <w:p w:rsidR="00000000" w:rsidDel="00000000" w:rsidP="00000000" w:rsidRDefault="00000000" w:rsidRPr="00000000" w14:paraId="00000D07">
      <w:pPr>
        <w:spacing w:line="240" w:lineRule="auto"/>
        <w:rPr>
          <w:i w:val="1"/>
        </w:rPr>
      </w:pPr>
      <w:hyperlink r:id="rId249">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hd w:fill="f3f3f3" w:val="clear"/>
          <w:rtl w:val="0"/>
        </w:rPr>
        <w:t xml:space="preserve">$ conda create -n ENV_NAME python=3.11</w:t>
      </w:r>
      <w:r w:rsidDel="00000000" w:rsidR="00000000" w:rsidRPr="00000000">
        <w:rPr>
          <w:rtl w:val="0"/>
        </w:rPr>
      </w:r>
    </w:p>
    <w:p w:rsidR="00000000" w:rsidDel="00000000" w:rsidP="00000000" w:rsidRDefault="00000000" w:rsidRPr="00000000" w14:paraId="00000D08">
      <w:pPr>
        <w:spacing w:line="240" w:lineRule="auto"/>
        <w:rPr>
          <w:i w:val="1"/>
        </w:rPr>
      </w:pPr>
      <w:r w:rsidDel="00000000" w:rsidR="00000000" w:rsidRPr="00000000">
        <w:rPr>
          <w:rFonts w:ascii="Roboto Mono" w:cs="Roboto Mono" w:eastAsia="Roboto Mono" w:hAnsi="Roboto Mono"/>
          <w:shd w:fill="f3f3f3" w:val="clear"/>
          <w:rtl w:val="0"/>
        </w:rPr>
        <w:t xml:space="preserve">$ conda activate ENV_NAME</w:t>
      </w:r>
      <w:r w:rsidDel="00000000" w:rsidR="00000000" w:rsidRPr="00000000">
        <w:rPr>
          <w:rtl w:val="0"/>
        </w:rPr>
      </w:r>
    </w:p>
    <w:p w:rsidR="00000000" w:rsidDel="00000000" w:rsidP="00000000" w:rsidRDefault="00000000" w:rsidRPr="00000000" w14:paraId="00000D0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pyspark==3.5.0</w:t>
      </w:r>
    </w:p>
    <w:p w:rsidR="00000000" w:rsidDel="00000000" w:rsidP="00000000" w:rsidRDefault="00000000" w:rsidRPr="00000000" w14:paraId="00000D0A">
      <w:pPr>
        <w:spacing w:line="240" w:lineRule="auto"/>
        <w:rPr/>
      </w:pPr>
      <w:r w:rsidDel="00000000" w:rsidR="00000000" w:rsidRPr="00000000">
        <w:rPr>
          <w:rtl w:val="0"/>
        </w:rPr>
      </w:r>
    </w:p>
    <w:p w:rsidR="00000000" w:rsidDel="00000000" w:rsidP="00000000" w:rsidRDefault="00000000" w:rsidRPr="00000000" w14:paraId="00000D0B">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0C">
      <w:pPr>
        <w:rPr>
          <w:i w:val="1"/>
        </w:rPr>
      </w:pPr>
      <w:r w:rsidDel="00000000" w:rsidR="00000000" w:rsidRPr="00000000">
        <w:rPr>
          <w:rtl w:val="0"/>
        </w:rPr>
      </w:r>
    </w:p>
    <w:p w:rsidR="00000000" w:rsidDel="00000000" w:rsidP="00000000" w:rsidRDefault="00000000" w:rsidRPr="00000000" w14:paraId="00000D0D">
      <w:pPr>
        <w:spacing w:after="0"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0E">
      <w:pPr>
        <w:spacing w:after="0"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0F">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10">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1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12">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13">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4">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15">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16">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7">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18">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19">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1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1C">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1D">
      <w:pPr>
        <w:rPr/>
      </w:pPr>
      <w:r w:rsidDel="00000000" w:rsidR="00000000" w:rsidRPr="00000000">
        <w:rPr>
          <w:rtl w:val="0"/>
        </w:rPr>
        <w:t xml:space="preserve">Go to </w:t>
      </w:r>
      <w:hyperlink r:id="rId250">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1E">
      <w:pPr>
        <w:rPr/>
      </w:pPr>
      <w:r w:rsidDel="00000000" w:rsidR="00000000" w:rsidRPr="00000000">
        <w:rPr>
          <w:rtl w:val="0"/>
        </w:rPr>
        <w:t xml:space="preserve">Then follow the solution in this video: </w:t>
      </w:r>
      <w:hyperlink r:id="rId251">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1F">
      <w:pPr>
        <w:rPr>
          <w:i w:val="1"/>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20">
      <w:pPr>
        <w:pStyle w:val="Heading2"/>
        <w:rPr/>
      </w:pPr>
      <w:bookmarkStart w:colFirst="0" w:colLast="0" w:name="_31d3k4z0t1vf" w:id="372"/>
      <w:bookmarkEnd w:id="372"/>
      <w:r w:rsidDel="00000000" w:rsidR="00000000" w:rsidRPr="00000000">
        <w:rPr>
          <w:rtl w:val="0"/>
        </w:rPr>
        <w:t xml:space="preserve">Spark - Installation Error Code 1603</w:t>
      </w:r>
    </w:p>
    <w:p w:rsidR="00000000" w:rsidDel="00000000" w:rsidP="00000000" w:rsidRDefault="00000000" w:rsidRPr="00000000" w14:paraId="00000D21">
      <w:pPr>
        <w:spacing w:after="240" w:before="240" w:lineRule="auto"/>
        <w:rPr/>
      </w:pPr>
      <w:r w:rsidDel="00000000" w:rsidR="00000000" w:rsidRPr="00000000">
        <w:rPr>
          <w:b w:val="1"/>
          <w:rtl w:val="0"/>
        </w:rPr>
        <w:t xml:space="preserve">Issue:</w:t>
      </w:r>
      <w:r w:rsidDel="00000000" w:rsidR="00000000" w:rsidRPr="00000000">
        <w:rPr>
          <w:rtl w:val="0"/>
        </w:rPr>
        <w:t xml:space="preserve"> Spark installation on Windows completed but failed to run.</w:t>
      </w:r>
    </w:p>
    <w:p w:rsidR="00000000" w:rsidDel="00000000" w:rsidP="00000000" w:rsidRDefault="00000000" w:rsidRPr="00000000" w14:paraId="00000D22">
      <w:pPr>
        <w:spacing w:after="240" w:before="240" w:lineRule="auto"/>
        <w:rPr/>
      </w:pPr>
      <w:r w:rsidDel="00000000" w:rsidR="00000000" w:rsidRPr="00000000">
        <w:rPr>
          <w:rtl w:val="0"/>
        </w:rPr>
        <w:t xml:space="preserve">This is a common Windows Installer error code indicating that there was a fatal error during installation. It often occurs due to issues like insufficient permissions, conflicts with other software, or problems with the installer package.</w:t>
      </w:r>
    </w:p>
    <w:p w:rsidR="00000000" w:rsidDel="00000000" w:rsidP="00000000" w:rsidRDefault="00000000" w:rsidRPr="00000000" w14:paraId="00000D23">
      <w:pPr>
        <w:spacing w:after="240" w:before="240" w:lineRule="auto"/>
        <w:rPr>
          <w:b w:val="1"/>
        </w:rPr>
      </w:pPr>
      <w:r w:rsidDel="00000000" w:rsidR="00000000" w:rsidRPr="00000000">
        <w:rPr>
          <w:b w:val="1"/>
          <w:rtl w:val="0"/>
        </w:rPr>
        <w:t xml:space="preserve">Step to solve the issue:</w:t>
      </w:r>
    </w:p>
    <w:p w:rsidR="00000000" w:rsidDel="00000000" w:rsidP="00000000" w:rsidRDefault="00000000" w:rsidRPr="00000000" w14:paraId="00000D24">
      <w:pPr>
        <w:spacing w:after="240" w:before="240" w:lineRule="auto"/>
        <w:rPr>
          <w:b w:val="1"/>
        </w:rPr>
      </w:pPr>
      <w:r w:rsidDel="00000000" w:rsidR="00000000" w:rsidRPr="00000000">
        <w:rPr>
          <w:b w:val="1"/>
          <w:rtl w:val="0"/>
        </w:rPr>
        <w:t xml:space="preserve">Installing Chocolatey</w:t>
      </w:r>
    </w:p>
    <w:p w:rsidR="00000000" w:rsidDel="00000000" w:rsidP="00000000" w:rsidRDefault="00000000" w:rsidRPr="00000000" w14:paraId="00000D25">
      <w:pPr>
        <w:spacing w:after="240" w:before="240" w:lineRule="auto"/>
        <w:rPr/>
      </w:pPr>
      <w:r w:rsidDel="00000000" w:rsidR="00000000" w:rsidRPr="00000000">
        <w:rPr>
          <w:rtl w:val="0"/>
        </w:rPr>
        <w:t xml:space="preserve">Chocolatey is a package manager for Windows, which makes it easy to install, update, and manage software.</w:t>
      </w:r>
    </w:p>
    <w:p w:rsidR="00000000" w:rsidDel="00000000" w:rsidP="00000000" w:rsidRDefault="00000000" w:rsidRPr="00000000" w14:paraId="00000D26">
      <w:pPr>
        <w:spacing w:after="240" w:before="240" w:lineRule="auto"/>
        <w:rPr>
          <w:b w:val="1"/>
        </w:rPr>
      </w:pPr>
      <w:r w:rsidDel="00000000" w:rsidR="00000000" w:rsidRPr="00000000">
        <w:rPr>
          <w:b w:val="1"/>
          <w:rtl w:val="0"/>
        </w:rPr>
        <w:t xml:space="preserve">Installation Steps</w:t>
      </w:r>
    </w:p>
    <w:p w:rsidR="00000000" w:rsidDel="00000000" w:rsidP="00000000" w:rsidRDefault="00000000" w:rsidRPr="00000000" w14:paraId="00000D27">
      <w:pPr>
        <w:numPr>
          <w:ilvl w:val="0"/>
          <w:numId w:val="42"/>
        </w:numPr>
        <w:spacing w:after="0" w:afterAutospacing="0" w:before="240" w:lineRule="auto"/>
        <w:ind w:left="720" w:hanging="360"/>
      </w:pPr>
      <w:r w:rsidDel="00000000" w:rsidR="00000000" w:rsidRPr="00000000">
        <w:rPr>
          <w:b w:val="1"/>
          <w:rtl w:val="0"/>
        </w:rPr>
        <w:t xml:space="preserve">Open PowerShell as an Administrator</w:t>
        <w:br w:type="textWrapping"/>
      </w:r>
    </w:p>
    <w:p w:rsidR="00000000" w:rsidDel="00000000" w:rsidP="00000000" w:rsidRDefault="00000000" w:rsidRPr="00000000" w14:paraId="00000D28">
      <w:pPr>
        <w:numPr>
          <w:ilvl w:val="1"/>
          <w:numId w:val="42"/>
        </w:numPr>
        <w:spacing w:after="0" w:afterAutospacing="0" w:before="0" w:beforeAutospacing="0" w:lineRule="auto"/>
        <w:ind w:left="1440" w:hanging="360"/>
      </w:pPr>
      <w:r w:rsidDel="00000000" w:rsidR="00000000" w:rsidRPr="00000000">
        <w:rPr>
          <w:rtl w:val="0"/>
        </w:rPr>
        <w:t xml:space="preserve">Press </w:t>
      </w:r>
      <w:r w:rsidDel="00000000" w:rsidR="00000000" w:rsidRPr="00000000">
        <w:rPr>
          <w:rFonts w:ascii="Roboto Mono" w:cs="Roboto Mono" w:eastAsia="Roboto Mono" w:hAnsi="Roboto Mono"/>
          <w:color w:val="188038"/>
          <w:rtl w:val="0"/>
        </w:rPr>
        <w:t xml:space="preserve">Win + X</w:t>
      </w:r>
      <w:r w:rsidDel="00000000" w:rsidR="00000000" w:rsidRPr="00000000">
        <w:rPr>
          <w:rtl w:val="0"/>
        </w:rPr>
        <w:t xml:space="preserve"> and select </w:t>
      </w:r>
      <w:r w:rsidDel="00000000" w:rsidR="00000000" w:rsidRPr="00000000">
        <w:rPr>
          <w:rFonts w:ascii="Roboto Mono" w:cs="Roboto Mono" w:eastAsia="Roboto Mono" w:hAnsi="Roboto Mono"/>
          <w:color w:val="188038"/>
          <w:rtl w:val="0"/>
        </w:rPr>
        <w:t xml:space="preserve">Windows PowerShell (Admin)</w:t>
      </w:r>
      <w:r w:rsidDel="00000000" w:rsidR="00000000" w:rsidRPr="00000000">
        <w:rPr>
          <w:rtl w:val="0"/>
        </w:rPr>
        <w:t xml:space="preserve"> or search for </w:t>
      </w:r>
      <w:r w:rsidDel="00000000" w:rsidR="00000000" w:rsidRPr="00000000">
        <w:rPr>
          <w:rFonts w:ascii="Roboto Mono" w:cs="Roboto Mono" w:eastAsia="Roboto Mono" w:hAnsi="Roboto Mono"/>
          <w:color w:val="188038"/>
          <w:rtl w:val="0"/>
        </w:rPr>
        <w:t xml:space="preserve">PowerShell</w:t>
      </w:r>
      <w:r w:rsidDel="00000000" w:rsidR="00000000" w:rsidRPr="00000000">
        <w:rPr>
          <w:rtl w:val="0"/>
        </w:rPr>
        <w:t xml:space="preserve">, right-click, and select </w:t>
      </w:r>
      <w:r w:rsidDel="00000000" w:rsidR="00000000" w:rsidRPr="00000000">
        <w:rPr>
          <w:rFonts w:ascii="Roboto Mono" w:cs="Roboto Mono" w:eastAsia="Roboto Mono" w:hAnsi="Roboto Mono"/>
          <w:color w:val="188038"/>
          <w:rtl w:val="0"/>
        </w:rPr>
        <w:t xml:space="preserve">Run as administrator</w:t>
      </w:r>
      <w:r w:rsidDel="00000000" w:rsidR="00000000" w:rsidRPr="00000000">
        <w:rPr>
          <w:rtl w:val="0"/>
        </w:rPr>
        <w:t xml:space="preserve">.</w:t>
      </w:r>
    </w:p>
    <w:p w:rsidR="00000000" w:rsidDel="00000000" w:rsidP="00000000" w:rsidRDefault="00000000" w:rsidRPr="00000000" w14:paraId="00000D29">
      <w:pPr>
        <w:numPr>
          <w:ilvl w:val="0"/>
          <w:numId w:val="42"/>
        </w:numPr>
        <w:spacing w:after="0" w:afterAutospacing="0" w:before="0" w:beforeAutospacing="0" w:lineRule="auto"/>
        <w:ind w:left="720" w:hanging="360"/>
      </w:pPr>
      <w:r w:rsidDel="00000000" w:rsidR="00000000" w:rsidRPr="00000000">
        <w:rPr>
          <w:b w:val="1"/>
          <w:rtl w:val="0"/>
        </w:rPr>
        <w:t xml:space="preserve">Run the following command to install Chocolatey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Set-ExecutionPolicy Bypass -Scope Process -Force; [System.Net.ServicePointManager]::SecurityProtocol = [System.Net.ServicePointManager]::SecurityProtocol -bor 3072; iex ((New-Object System.Net.WebClient).DownloadString('&lt;https://community.chocolatey.org/install.ps1&gt;'))</w:t>
        <w:br w:type="textWrapping"/>
      </w:r>
    </w:p>
    <w:p w:rsidR="00000000" w:rsidDel="00000000" w:rsidP="00000000" w:rsidRDefault="00000000" w:rsidRPr="00000000" w14:paraId="00000D2A">
      <w:pPr>
        <w:numPr>
          <w:ilvl w:val="0"/>
          <w:numId w:val="42"/>
        </w:numPr>
        <w:spacing w:after="0" w:afterAutospacing="0" w:before="0" w:beforeAutospacing="0" w:lineRule="auto"/>
        <w:ind w:left="720" w:hanging="360"/>
      </w:pPr>
      <w:r w:rsidDel="00000000" w:rsidR="00000000" w:rsidRPr="00000000">
        <w:rPr>
          <w:b w:val="1"/>
          <w:rtl w:val="0"/>
        </w:rPr>
        <w:t xml:space="preserve">Verify the installation</w:t>
        <w:br w:type="textWrapping"/>
      </w:r>
    </w:p>
    <w:p w:rsidR="00000000" w:rsidDel="00000000" w:rsidP="00000000" w:rsidRDefault="00000000" w:rsidRPr="00000000" w14:paraId="00000D2B">
      <w:pPr>
        <w:numPr>
          <w:ilvl w:val="1"/>
          <w:numId w:val="42"/>
        </w:numPr>
        <w:spacing w:after="0" w:afterAutospacing="0" w:before="0" w:beforeAutospacing="0" w:lineRule="auto"/>
        <w:ind w:left="1440" w:hanging="360"/>
      </w:pPr>
      <w:r w:rsidDel="00000000" w:rsidR="00000000" w:rsidRPr="00000000">
        <w:rPr>
          <w:rtl w:val="0"/>
        </w:rPr>
        <w:t xml:space="preserve">Close and reopen PowerShell as an administrator and run:</w:t>
        <w:br w:type="textWrapping"/>
        <w:br w:type="textWrapping"/>
        <w:t xml:space="preserve"> </w:t>
      </w:r>
      <w:r w:rsidDel="00000000" w:rsidR="00000000" w:rsidRPr="00000000">
        <w:rPr>
          <w:rFonts w:ascii="Roboto Mono" w:cs="Roboto Mono" w:eastAsia="Roboto Mono" w:hAnsi="Roboto Mono"/>
          <w:color w:val="188038"/>
          <w:rtl w:val="0"/>
        </w:rPr>
        <w:t xml:space="preserve">choco -v</w:t>
        <w:br w:type="textWrapping"/>
      </w:r>
    </w:p>
    <w:p w:rsidR="00000000" w:rsidDel="00000000" w:rsidP="00000000" w:rsidRDefault="00000000" w:rsidRPr="00000000" w14:paraId="00000D2C">
      <w:pPr>
        <w:numPr>
          <w:ilvl w:val="1"/>
          <w:numId w:val="42"/>
        </w:numPr>
        <w:spacing w:after="240" w:before="0" w:beforeAutospacing="0" w:lineRule="auto"/>
        <w:ind w:left="1440" w:hanging="360"/>
      </w:pPr>
      <w:r w:rsidDel="00000000" w:rsidR="00000000" w:rsidRPr="00000000">
        <w:rPr>
          <w:rtl w:val="0"/>
        </w:rPr>
        <w:t xml:space="preserve">You should see the Chocolatey version number indicating that it has been installed successfully.</w:t>
        <w:br w:type="textWrapping"/>
      </w:r>
    </w:p>
    <w:p w:rsidR="00000000" w:rsidDel="00000000" w:rsidP="00000000" w:rsidRDefault="00000000" w:rsidRPr="00000000" w14:paraId="00000D2D">
      <w:pPr>
        <w:spacing w:after="240" w:before="240" w:lineRule="auto"/>
        <w:rPr>
          <w:b w:val="1"/>
        </w:rPr>
      </w:pPr>
      <w:r w:rsidDel="00000000" w:rsidR="00000000" w:rsidRPr="00000000">
        <w:rPr>
          <w:b w:val="1"/>
          <w:rtl w:val="0"/>
        </w:rPr>
        <w:t xml:space="preserve">Command for Global Acceptance</w:t>
      </w:r>
    </w:p>
    <w:p w:rsidR="00000000" w:rsidDel="00000000" w:rsidP="00000000" w:rsidRDefault="00000000" w:rsidRPr="00000000" w14:paraId="00000D2E">
      <w:pPr>
        <w:spacing w:after="240" w:before="240" w:lineRule="auto"/>
        <w:rPr/>
      </w:pPr>
      <w:r w:rsidDel="00000000" w:rsidR="00000000" w:rsidRPr="00000000">
        <w:rPr>
          <w:rtl w:val="0"/>
        </w:rPr>
        <w:t xml:space="preserve">To globally accept all licenses for all packages installed using Chocolatey, run the following command:</w:t>
      </w:r>
    </w:p>
    <w:p w:rsidR="00000000" w:rsidDel="00000000" w:rsidP="00000000" w:rsidRDefault="00000000" w:rsidRPr="00000000" w14:paraId="00000D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choco feature enable -n allowGlobalConfirmation</w:t>
      </w:r>
    </w:p>
    <w:p w:rsidR="00000000" w:rsidDel="00000000" w:rsidP="00000000" w:rsidRDefault="00000000" w:rsidRPr="00000000" w14:paraId="00000D30">
      <w:pPr>
        <w:spacing w:after="240" w:before="240" w:lineRule="auto"/>
        <w:rPr/>
      </w:pPr>
      <w:r w:rsidDel="00000000" w:rsidR="00000000" w:rsidRPr="00000000">
        <w:rPr>
          <w:rtl w:val="0"/>
        </w:rPr>
        <w:t xml:space="preserve">This command configures Chocolatey to automatically accept license agreements for all packages, streamlining the installation process and avoiding prompts for each package.</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pStyle w:val="Heading2"/>
        <w:rPr/>
      </w:pPr>
      <w:bookmarkStart w:colFirst="0" w:colLast="0" w:name="_e0nv1vejsx6w" w:id="373"/>
      <w:bookmarkEnd w:id="373"/>
      <w:r w:rsidDel="00000000" w:rsidR="00000000" w:rsidRPr="00000000">
        <w:rPr>
          <w:rtl w:val="0"/>
        </w:rPr>
        <w:t xml:space="preserve">RuntimeError: Java gateway process exited before sending its port number</w:t>
      </w:r>
    </w:p>
    <w:p w:rsidR="00000000" w:rsidDel="00000000" w:rsidP="00000000" w:rsidRDefault="00000000" w:rsidRPr="00000000" w14:paraId="00000D33">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t xml:space="preserve">After installing all including pyspark (and it is successfully imported), but then running this script on the jupyter notebook</w:t>
      </w:r>
    </w:p>
    <w:p w:rsidR="00000000" w:rsidDel="00000000" w:rsidP="00000000" w:rsidRDefault="00000000" w:rsidRPr="00000000" w14:paraId="00000D3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3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37">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3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.master("local[*]") \</w:t>
      </w:r>
    </w:p>
    <w:p w:rsidR="00000000" w:rsidDel="00000000" w:rsidP="00000000" w:rsidRDefault="00000000" w:rsidRPr="00000000" w14:paraId="00000D3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.appName('test') \</w:t>
      </w:r>
    </w:p>
    <w:p w:rsidR="00000000" w:rsidDel="00000000" w:rsidP="00000000" w:rsidRDefault="00000000" w:rsidRPr="00000000" w14:paraId="00000D3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3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 \</w:t>
      </w:r>
    </w:p>
    <w:p w:rsidR="00000000" w:rsidDel="00000000" w:rsidP="00000000" w:rsidRDefault="00000000" w:rsidRPr="00000000" w14:paraId="00000D3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.option("header", "true") \</w:t>
      </w:r>
    </w:p>
    <w:p w:rsidR="00000000" w:rsidDel="00000000" w:rsidP="00000000" w:rsidRDefault="00000000" w:rsidRPr="00000000" w14:paraId="00000D3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.csv('taxi+_zone_lookup.csv')</w:t>
      </w:r>
    </w:p>
    <w:p w:rsidR="00000000" w:rsidDel="00000000" w:rsidP="00000000" w:rsidRDefault="00000000" w:rsidRPr="00000000" w14:paraId="00000D40">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4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df.show()</w:t>
      </w:r>
    </w:p>
    <w:p w:rsidR="00000000" w:rsidDel="00000000" w:rsidP="00000000" w:rsidRDefault="00000000" w:rsidRPr="00000000" w14:paraId="00000D4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43">
      <w:pPr>
        <w:rPr>
          <w:rFonts w:ascii="Consolas" w:cs="Consolas" w:eastAsia="Consolas" w:hAnsi="Consolas"/>
          <w:sz w:val="20"/>
          <w:szCs w:val="20"/>
        </w:rPr>
      </w:pPr>
      <w:r w:rsidDel="00000000" w:rsidR="00000000" w:rsidRPr="00000000">
        <w:rPr>
          <w:rtl w:val="0"/>
        </w:rPr>
        <w:t xml:space="preserve">it gives the error: </w:t>
      </w:r>
      <w:r w:rsidDel="00000000" w:rsidR="00000000" w:rsidRPr="00000000">
        <w:rPr>
          <w:rtl w:val="0"/>
        </w:rPr>
      </w:r>
    </w:p>
    <w:p w:rsidR="00000000" w:rsidDel="00000000" w:rsidP="00000000" w:rsidRDefault="00000000" w:rsidRPr="00000000" w14:paraId="00000D44">
      <w:pPr>
        <w:rPr>
          <w:rFonts w:ascii="Consolas" w:cs="Consolas" w:eastAsia="Consolas" w:hAnsi="Consolas"/>
        </w:rPr>
      </w:pPr>
      <w:r w:rsidDel="00000000" w:rsidR="00000000" w:rsidRPr="00000000">
        <w:rPr>
          <w:rFonts w:ascii="Consolas" w:cs="Consolas" w:eastAsia="Consolas" w:hAnsi="Consolas"/>
          <w:rtl w:val="0"/>
        </w:rPr>
        <w:t xml:space="preserve">RuntimeError: Java gateway process exited before sending its port number</w:t>
      </w:r>
    </w:p>
    <w:p w:rsidR="00000000" w:rsidDel="00000000" w:rsidP="00000000" w:rsidRDefault="00000000" w:rsidRPr="00000000" w14:paraId="00000D4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6">
      <w:pPr>
        <w:rPr/>
      </w:pPr>
      <w:r w:rsidDel="00000000" w:rsidR="00000000" w:rsidRPr="00000000">
        <w:rPr>
          <w:rFonts w:ascii="Arial Unicode MS" w:cs="Arial Unicode MS" w:eastAsia="Arial Unicode MS" w:hAnsi="Arial Unicode MS"/>
          <w:rtl w:val="0"/>
        </w:rPr>
        <w:t xml:space="preserve">✅The solution (for me) was:</w:t>
      </w:r>
    </w:p>
    <w:p w:rsidR="00000000" w:rsidDel="00000000" w:rsidP="00000000" w:rsidRDefault="00000000" w:rsidRPr="00000000" w14:paraId="00000D47">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and then</w:t>
      </w:r>
    </w:p>
    <w:p w:rsidR="00000000" w:rsidDel="00000000" w:rsidP="00000000" w:rsidRDefault="00000000" w:rsidRPr="00000000" w14:paraId="00000D48">
      <w:pPr>
        <w:numPr>
          <w:ilvl w:val="0"/>
          <w:numId w:val="10"/>
        </w:numPr>
        <w:ind w:left="720" w:hanging="360"/>
      </w:pPr>
      <w:r w:rsidDel="00000000" w:rsidR="00000000" w:rsidRPr="00000000">
        <w:rPr>
          <w:rtl w:val="0"/>
        </w:rPr>
        <w:t xml:space="preserve">Add</w:t>
      </w:r>
    </w:p>
    <w:p w:rsidR="00000000" w:rsidDel="00000000" w:rsidP="00000000" w:rsidRDefault="00000000" w:rsidRPr="00000000" w14:paraId="00000D49">
      <w:pPr>
        <w:spacing w:after="0"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D4A">
      <w:pPr>
        <w:spacing w:after="0" w:line="240" w:lineRule="auto"/>
        <w:ind w:firstLine="720"/>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D4B">
      <w:pPr>
        <w:spacing w:before="200" w:lineRule="auto"/>
        <w:ind w:firstLine="720"/>
        <w:rPr/>
      </w:pPr>
      <w:r w:rsidDel="00000000" w:rsidR="00000000" w:rsidRPr="00000000">
        <w:rPr>
          <w:rtl w:val="0"/>
        </w:rPr>
        <w:t xml:space="preserve">to the top of the script. </w:t>
      </w:r>
    </w:p>
    <w:p w:rsidR="00000000" w:rsidDel="00000000" w:rsidP="00000000" w:rsidRDefault="00000000" w:rsidRPr="00000000" w14:paraId="00000D4C">
      <w:pPr>
        <w:rPr/>
      </w:pPr>
      <w:r w:rsidDel="00000000" w:rsidR="00000000" w:rsidRPr="00000000">
        <w:rPr>
          <w:rtl w:val="0"/>
        </w:rPr>
        <w:t xml:space="preserve">Another possible solution is:</w:t>
      </w:r>
    </w:p>
    <w:p w:rsidR="00000000" w:rsidDel="00000000" w:rsidP="00000000" w:rsidRDefault="00000000" w:rsidRPr="00000000" w14:paraId="00000D4D">
      <w:pPr>
        <w:numPr>
          <w:ilvl w:val="0"/>
          <w:numId w:val="13"/>
        </w:numPr>
        <w:ind w:left="720" w:hanging="360"/>
      </w:pPr>
      <w:r w:rsidDel="00000000" w:rsidR="00000000" w:rsidRPr="00000000">
        <w:rPr>
          <w:rtl w:val="0"/>
        </w:rPr>
        <w:t xml:space="preserve">Check that pyspark is pointing to the correct location. </w:t>
      </w:r>
    </w:p>
    <w:p w:rsidR="00000000" w:rsidDel="00000000" w:rsidP="00000000" w:rsidRDefault="00000000" w:rsidRPr="00000000" w14:paraId="00000D4E">
      <w:pPr>
        <w:numPr>
          <w:ilvl w:val="0"/>
          <w:numId w:val="13"/>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pyspark.__file__</w:t>
      </w:r>
      <w:r w:rsidDel="00000000" w:rsidR="00000000" w:rsidRPr="00000000">
        <w:rPr>
          <w:rtl w:val="0"/>
        </w:rPr>
        <w:t xml:space="preserve">. It should be</w:t>
      </w:r>
      <w:r w:rsidDel="00000000" w:rsidR="00000000" w:rsidRPr="00000000">
        <w:rPr>
          <w:rFonts w:ascii="Roboto Mono" w:cs="Roboto Mono" w:eastAsia="Roboto Mono" w:hAnsi="Roboto Mono"/>
          <w:shd w:fill="f3f3f3" w:val="clear"/>
          <w:rtl w:val="0"/>
        </w:rPr>
        <w:t xml:space="preserve"> list /home/&lt;your user name&gt;/spark/spark-3.0.3-bin-hadoop3.2/python/pyspark/__init__.py</w:t>
      </w:r>
      <w:r w:rsidDel="00000000" w:rsidR="00000000" w:rsidRPr="00000000">
        <w:rPr>
          <w:rtl w:val="0"/>
        </w:rPr>
        <w:t xml:space="preserve"> if you followed the videos. </w:t>
      </w:r>
    </w:p>
    <w:p w:rsidR="00000000" w:rsidDel="00000000" w:rsidP="00000000" w:rsidRDefault="00000000" w:rsidRPr="00000000" w14:paraId="00000D4F">
      <w:pPr>
        <w:numPr>
          <w:ilvl w:val="0"/>
          <w:numId w:val="13"/>
        </w:numPr>
        <w:ind w:left="720" w:hanging="360"/>
      </w:pPr>
      <w:r w:rsidDel="00000000" w:rsidR="00000000" w:rsidRPr="00000000">
        <w:rPr>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52">
      <w:pPr>
        <w:numPr>
          <w:ilvl w:val="0"/>
          <w:numId w:val="6"/>
        </w:numPr>
        <w:ind w:left="720" w:hanging="360"/>
      </w:pPr>
      <w:r w:rsidDel="00000000" w:rsidR="00000000" w:rsidRPr="00000000">
        <w:rPr>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pStyle w:val="Heading2"/>
        <w:rPr/>
      </w:pPr>
      <w:bookmarkStart w:colFirst="0" w:colLast="0" w:name="_3bt81nhjdjqo" w:id="374"/>
      <w:bookmarkEnd w:id="374"/>
      <w:r w:rsidDel="00000000" w:rsidR="00000000" w:rsidRPr="00000000">
        <w:rPr>
          <w:rtl w:val="0"/>
        </w:rPr>
        <w:t xml:space="preserve">Module Not Found Error in Jupyter Notebook .</w:t>
      </w:r>
    </w:p>
    <w:p w:rsidR="00000000" w:rsidDel="00000000" w:rsidP="00000000" w:rsidRDefault="00000000" w:rsidRPr="00000000" w14:paraId="00000D55">
      <w:pPr>
        <w:rPr/>
      </w:pPr>
      <w:r w:rsidDel="00000000" w:rsidR="00000000" w:rsidRPr="00000000">
        <w:rPr>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The solution which worked for me(use following in jupyter notebook) :</w:t>
      </w:r>
    </w:p>
    <w:p w:rsidR="00000000" w:rsidDel="00000000" w:rsidP="00000000" w:rsidRDefault="00000000" w:rsidRPr="00000000" w14:paraId="00000D58">
      <w:pPr>
        <w:rPr>
          <w:rFonts w:ascii="Consolas" w:cs="Consolas" w:eastAsia="Consolas" w:hAnsi="Consolas"/>
        </w:rPr>
      </w:pPr>
      <w:r w:rsidDel="00000000" w:rsidR="00000000" w:rsidRPr="00000000">
        <w:rPr>
          <w:rFonts w:ascii="Consolas" w:cs="Consolas" w:eastAsia="Consolas" w:hAnsi="Consolas"/>
          <w:rtl w:val="0"/>
        </w:rPr>
        <w:t xml:space="preserve">!pip install findspark</w:t>
      </w:r>
    </w:p>
    <w:p w:rsidR="00000000" w:rsidDel="00000000" w:rsidP="00000000" w:rsidRDefault="00000000" w:rsidRPr="00000000" w14:paraId="00000D59">
      <w:pPr>
        <w:rPr>
          <w:rFonts w:ascii="Consolas" w:cs="Consolas" w:eastAsia="Consolas" w:hAnsi="Consolas"/>
        </w:rPr>
      </w:pPr>
      <w:r w:rsidDel="00000000" w:rsidR="00000000" w:rsidRPr="00000000">
        <w:rPr>
          <w:rFonts w:ascii="Consolas" w:cs="Consolas" w:eastAsia="Consolas" w:hAnsi="Consolas"/>
          <w:rtl w:val="0"/>
        </w:rPr>
        <w:t xml:space="preserve">import findspark</w:t>
      </w:r>
    </w:p>
    <w:p w:rsidR="00000000" w:rsidDel="00000000" w:rsidP="00000000" w:rsidRDefault="00000000" w:rsidRPr="00000000" w14:paraId="00000D5A">
      <w:pPr>
        <w:rPr>
          <w:rFonts w:ascii="Consolas" w:cs="Consolas" w:eastAsia="Consolas" w:hAnsi="Consolas"/>
        </w:rPr>
      </w:pPr>
      <w:r w:rsidDel="00000000" w:rsidR="00000000" w:rsidRPr="00000000">
        <w:rPr>
          <w:rFonts w:ascii="Consolas" w:cs="Consolas" w:eastAsia="Consolas" w:hAnsi="Consolas"/>
          <w:rtl w:val="0"/>
        </w:rPr>
        <w:t xml:space="preserve">findspark.init()</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t xml:space="preserve">Thereafter , import pyspark and create spark contex&lt;&lt;t as usual</w:t>
      </w:r>
    </w:p>
    <w:p w:rsidR="00000000" w:rsidDel="00000000" w:rsidP="00000000" w:rsidRDefault="00000000" w:rsidRPr="00000000" w14:paraId="00000D5D">
      <w:pPr>
        <w:rPr>
          <w:sz w:val="28"/>
          <w:szCs w:val="28"/>
        </w:rPr>
      </w:pPr>
      <w:r w:rsidDel="00000000" w:rsidR="00000000" w:rsidRPr="00000000">
        <w:rPr>
          <w:rtl w:val="0"/>
        </w:rPr>
        <w:t xml:space="preserve">None of the solutions above worked for me till I ran !pip3 install pyspark instead !pip install pyspark.</w:t>
      </w:r>
      <w:r w:rsidDel="00000000" w:rsidR="00000000" w:rsidRPr="00000000">
        <w:rPr>
          <w:rtl w:val="0"/>
        </w:rPr>
      </w:r>
    </w:p>
    <w:p w:rsidR="00000000" w:rsidDel="00000000" w:rsidP="00000000" w:rsidRDefault="00000000" w:rsidRPr="00000000" w14:paraId="00000D5E">
      <w:pPr>
        <w:pStyle w:val="Heading3"/>
        <w:rPr>
          <w:color w:val="000000"/>
        </w:rPr>
      </w:pPr>
      <w:bookmarkStart w:colFirst="0" w:colLast="0" w:name="_xvvxb5p5cfx1" w:id="375"/>
      <w:bookmarkEnd w:id="375"/>
      <w:r w:rsidDel="00000000" w:rsidR="00000000" w:rsidRPr="00000000">
        <w:rPr>
          <w:color w:val="000000"/>
          <w:rtl w:val="0"/>
        </w:rPr>
        <w:t xml:space="preserve">Filter based on conditions based on multiple columns</w:t>
      </w:r>
    </w:p>
    <w:p w:rsidR="00000000" w:rsidDel="00000000" w:rsidP="00000000" w:rsidRDefault="00000000" w:rsidRPr="00000000" w14:paraId="00000D5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61">
      <w:pPr>
        <w:jc w:val="right"/>
        <w:rPr/>
      </w:pPr>
      <w:r w:rsidDel="00000000" w:rsidR="00000000" w:rsidRPr="00000000">
        <w:rPr>
          <w:rtl w:val="0"/>
        </w:rPr>
        <w:t xml:space="preserve">Krishna Anand</w:t>
      </w:r>
    </w:p>
    <w:p w:rsidR="00000000" w:rsidDel="00000000" w:rsidP="00000000" w:rsidRDefault="00000000" w:rsidRPr="00000000" w14:paraId="00000D62">
      <w:pPr>
        <w:rPr>
          <w:sz w:val="28"/>
          <w:szCs w:val="28"/>
        </w:rPr>
      </w:pPr>
      <w:r w:rsidDel="00000000" w:rsidR="00000000" w:rsidRPr="00000000">
        <w:rPr>
          <w:rtl w:val="0"/>
        </w:rPr>
      </w:r>
    </w:p>
    <w:p w:rsidR="00000000" w:rsidDel="00000000" w:rsidP="00000000" w:rsidRDefault="00000000" w:rsidRPr="00000000" w14:paraId="00000D63">
      <w:pPr>
        <w:pStyle w:val="Heading2"/>
        <w:rPr/>
      </w:pPr>
      <w:bookmarkStart w:colFirst="0" w:colLast="0" w:name="_czhaabsty51g" w:id="376"/>
      <w:bookmarkEnd w:id="376"/>
      <w:r w:rsidDel="00000000" w:rsidR="00000000" w:rsidRPr="00000000">
        <w:rPr>
          <w:rtl w:val="0"/>
        </w:rPr>
        <w:t xml:space="preserve">Py4JJavaError - ModuleNotFoundError: No module named 'py4j'` while executing `import pyspark`</w:t>
      </w:r>
    </w:p>
    <w:p w:rsidR="00000000" w:rsidDel="00000000" w:rsidP="00000000" w:rsidRDefault="00000000" w:rsidRPr="00000000" w14:paraId="00000D64">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65">
      <w:pPr>
        <w:rPr/>
      </w:pPr>
      <w:r w:rsidDel="00000000" w:rsidR="00000000" w:rsidRPr="00000000">
        <w:rPr>
          <w:rtl w:val="0"/>
        </w:rPr>
        <w:t xml:space="preserve">Make sure that the version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matches the filename of py4j or you will encounter </w:t>
      </w:r>
      <w:r w:rsidDel="00000000" w:rsidR="00000000" w:rsidRPr="00000000">
        <w:rPr>
          <w:rFonts w:ascii="Roboto Mono" w:cs="Roboto Mono" w:eastAsia="Roboto Mono" w:hAnsi="Roboto Mono"/>
          <w:rtl w:val="0"/>
        </w:rPr>
        <w:t xml:space="preserve">`ModuleNotFoundError: No module named 'py4j'`</w:t>
      </w:r>
      <w:r w:rsidDel="00000000" w:rsidR="00000000" w:rsidRPr="00000000">
        <w:rPr>
          <w:rtl w:val="0"/>
        </w:rPr>
        <w:t xml:space="preserve"> while executing </w:t>
      </w:r>
      <w:r w:rsidDel="00000000" w:rsidR="00000000" w:rsidRPr="00000000">
        <w:rPr>
          <w:rFonts w:ascii="Roboto Mono" w:cs="Roboto Mono" w:eastAsia="Roboto Mono" w:hAnsi="Roboto Mono"/>
          <w:shd w:fill="f3f3f3" w:val="clear"/>
          <w:rtl w:val="0"/>
        </w:rPr>
        <w:t xml:space="preserve">`import pyspark`</w:t>
      </w:r>
      <w:r w:rsidDel="00000000" w:rsidR="00000000" w:rsidRPr="00000000">
        <w:rPr>
          <w:rtl w:val="0"/>
        </w:rPr>
        <w:t xml:space="preserve">. </w:t>
      </w:r>
    </w:p>
    <w:p w:rsidR="00000000" w:rsidDel="00000000" w:rsidP="00000000" w:rsidRDefault="00000000" w:rsidRPr="00000000" w14:paraId="00000D66">
      <w:pPr>
        <w:rPr/>
      </w:pPr>
      <w:r w:rsidDel="00000000" w:rsidR="00000000" w:rsidRPr="00000000">
        <w:rPr>
          <w:rtl w:val="0"/>
        </w:rPr>
        <w:t xml:space="preserve">For instance, if the file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was </w:t>
      </w:r>
      <w:r w:rsidDel="00000000" w:rsidR="00000000" w:rsidRPr="00000000">
        <w:rPr>
          <w:rFonts w:ascii="Roboto Mono" w:cs="Roboto Mono" w:eastAsia="Roboto Mono" w:hAnsi="Roboto Mono"/>
          <w:shd w:fill="f3f3f3" w:val="clear"/>
          <w:rtl w:val="0"/>
        </w:rPr>
        <w:t xml:space="preserve">`py4j-0.10.9.3-src.zip`</w:t>
      </w:r>
      <w:r w:rsidDel="00000000" w:rsidR="00000000" w:rsidRPr="00000000">
        <w:rPr>
          <w:rtl w:val="0"/>
        </w:rPr>
        <w:t xml:space="preserve">. </w:t>
      </w:r>
    </w:p>
    <w:p w:rsidR="00000000" w:rsidDel="00000000" w:rsidP="00000000" w:rsidRDefault="00000000" w:rsidRPr="00000000" w14:paraId="00000D67">
      <w:pPr>
        <w:rPr/>
      </w:pPr>
      <w:r w:rsidDel="00000000" w:rsidR="00000000" w:rsidRPr="00000000">
        <w:rPr>
          <w:rtl w:val="0"/>
        </w:rPr>
        <w:t xml:space="preserve">Then the </w:t>
      </w:r>
      <w:r w:rsidDel="00000000" w:rsidR="00000000" w:rsidRPr="00000000">
        <w:rPr>
          <w:rFonts w:ascii="Roboto Mono" w:cs="Roboto Mono" w:eastAsia="Roboto Mono" w:hAnsi="Roboto Mono"/>
          <w:shd w:fill="f3f3f3" w:val="clear"/>
          <w:rtl w:val="0"/>
        </w:rPr>
        <w:t xml:space="preserve">export PYTHONPATH</w:t>
      </w:r>
      <w:r w:rsidDel="00000000" w:rsidR="00000000" w:rsidRPr="00000000">
        <w:rPr>
          <w:rtl w:val="0"/>
        </w:rPr>
        <w:t xml:space="preserve"> statement above should be changed to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Courier New" w:cs="Courier New" w:eastAsia="Courier New" w:hAnsi="Courier New"/>
          <w:shd w:fill="f3f3f3" w:val="clear"/>
          <w:rtl w:val="0"/>
        </w:rPr>
        <w:t xml:space="preserve">export PYTHONPATH="${SPARK_HOME}/python/lib/py4j-0.10.9.3-src.zip:$PYTHONPATH"</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t xml:space="preserve"> appropriately.</w:t>
      </w:r>
    </w:p>
    <w:p w:rsidR="00000000" w:rsidDel="00000000" w:rsidP="00000000" w:rsidRDefault="00000000" w:rsidRPr="00000000" w14:paraId="00000D68">
      <w:pPr>
        <w:rPr/>
      </w:pPr>
      <w:r w:rsidDel="00000000" w:rsidR="00000000" w:rsidRPr="00000000">
        <w:rPr>
          <w:rtl w:val="0"/>
        </w:rPr>
        <w:t xml:space="preserve">Additionally, you can check for the version of ‘py4j’ of the spark you’re using from </w:t>
      </w:r>
      <w:hyperlink r:id="rId252">
        <w:r w:rsidDel="00000000" w:rsidR="00000000" w:rsidRPr="00000000">
          <w:rPr>
            <w:u w:val="single"/>
            <w:rtl w:val="0"/>
          </w:rPr>
          <w:t xml:space="preserve">here</w:t>
        </w:r>
      </w:hyperlink>
      <w:r w:rsidDel="00000000" w:rsidR="00000000" w:rsidRPr="00000000">
        <w:rPr>
          <w:rtl w:val="0"/>
        </w:rPr>
        <w:t xml:space="preserve"> and update as mentioned above.</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6B">
      <w:pPr>
        <w:pStyle w:val="Heading2"/>
        <w:rPr/>
      </w:pPr>
      <w:bookmarkStart w:colFirst="0" w:colLast="0" w:name="_9itxbvqb1mzj" w:id="377"/>
      <w:bookmarkEnd w:id="377"/>
      <w:r w:rsidDel="00000000" w:rsidR="00000000" w:rsidRPr="00000000">
        <w:rPr>
          <w:rtl w:val="0"/>
        </w:rPr>
        <w:t xml:space="preserve">Py4J Error - ModuleNotFoundError: No module named 'py4j' (Solve with latest version)</w:t>
      </w:r>
    </w:p>
    <w:p w:rsidR="00000000" w:rsidDel="00000000" w:rsidP="00000000" w:rsidRDefault="00000000" w:rsidRPr="00000000" w14:paraId="00000D6C">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6D">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6E">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57" name="image68.png"/>
            <a:graphic>
              <a:graphicData uri="http://schemas.openxmlformats.org/drawingml/2006/picture">
                <pic:pic>
                  <pic:nvPicPr>
                    <pic:cNvPr id="0" name="image68.png"/>
                    <pic:cNvPicPr preferRelativeResize="0"/>
                  </pic:nvPicPr>
                  <pic:blipFill>
                    <a:blip r:embed="rId253"/>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Now add</w:t>
      </w:r>
    </w:p>
    <w:p w:rsidR="00000000" w:rsidDel="00000000" w:rsidP="00000000" w:rsidRDefault="00000000" w:rsidRPr="00000000" w14:paraId="00000D70">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71">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72">
      <w:pPr>
        <w:rPr>
          <w:sz w:val="28"/>
          <w:szCs w:val="28"/>
        </w:rPr>
      </w:pPr>
      <w:r w:rsidDel="00000000" w:rsidR="00000000" w:rsidRPr="00000000">
        <w:rPr>
          <w:rtl w:val="0"/>
        </w:rPr>
        <w:t xml:space="preserve">in your  .bashrc file.</w:t>
      </w: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pStyle w:val="Heading2"/>
        <w:rPr/>
      </w:pPr>
      <w:bookmarkStart w:colFirst="0" w:colLast="0" w:name="_vqkuo1kaimmj" w:id="378"/>
      <w:bookmarkEnd w:id="378"/>
      <w:r w:rsidDel="00000000" w:rsidR="00000000" w:rsidRPr="00000000">
        <w:rPr>
          <w:rtl w:val="0"/>
        </w:rPr>
        <w:t xml:space="preserve">Exception: Jupyter command `jupyter-notebook` not found. </w:t>
      </w:r>
    </w:p>
    <w:p w:rsidR="00000000" w:rsidDel="00000000" w:rsidP="00000000" w:rsidRDefault="00000000" w:rsidRPr="00000000" w14:paraId="00000D75">
      <w:pPr>
        <w:rPr/>
      </w:pPr>
      <w:r w:rsidDel="00000000" w:rsidR="00000000" w:rsidRPr="00000000">
        <w:rPr>
          <w:rtl w:val="0"/>
        </w:rPr>
        <w:t xml:space="preserve">Even after we have exported our paths correctly you may find that  even though Jupyter is installed you might not have Jupyter Noteboopgak for one reason or another. Full instructions are found </w:t>
      </w:r>
      <w:hyperlink r:id="rId254">
        <w:r w:rsidDel="00000000" w:rsidR="00000000" w:rsidRPr="00000000">
          <w:rPr>
            <w:color w:val="1155cc"/>
            <w:u w:val="single"/>
            <w:rtl w:val="0"/>
          </w:rPr>
          <w:t xml:space="preserve">here</w:t>
        </w:r>
      </w:hyperlink>
      <w:r w:rsidDel="00000000" w:rsidR="00000000" w:rsidRPr="00000000">
        <w:rPr>
          <w:rtl w:val="0"/>
        </w:rPr>
        <w:t xml:space="preserve"> (for my walkthrough) or </w:t>
      </w:r>
      <w:hyperlink r:id="rId255">
        <w:r w:rsidDel="00000000" w:rsidR="00000000" w:rsidRPr="00000000">
          <w:rPr>
            <w:color w:val="1155cc"/>
            <w:u w:val="single"/>
            <w:rtl w:val="0"/>
          </w:rPr>
          <w:t xml:space="preserve">here</w:t>
        </w:r>
      </w:hyperlink>
      <w:r w:rsidDel="00000000" w:rsidR="00000000" w:rsidRPr="00000000">
        <w:rPr>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76">
      <w:pPr>
        <w:rPr/>
      </w:pPr>
      <w:r w:rsidDel="00000000" w:rsidR="00000000" w:rsidRPr="00000000">
        <w:rPr>
          <w:rtl w:val="0"/>
        </w:rPr>
        <w:t xml:space="preserve">Full steps:</w:t>
      </w:r>
    </w:p>
    <w:p w:rsidR="00000000" w:rsidDel="00000000" w:rsidP="00000000" w:rsidRDefault="00000000" w:rsidRPr="00000000" w14:paraId="00000D77">
      <w:pPr>
        <w:numPr>
          <w:ilvl w:val="0"/>
          <w:numId w:val="100"/>
        </w:numPr>
        <w:ind w:left="720" w:hanging="360"/>
      </w:pPr>
      <w:r w:rsidDel="00000000" w:rsidR="00000000" w:rsidRPr="00000000">
        <w:rPr>
          <w:rtl w:val="0"/>
        </w:rPr>
        <w:t xml:space="preserve">Update and upgrade packages:</w:t>
      </w:r>
    </w:p>
    <w:p w:rsidR="00000000" w:rsidDel="00000000" w:rsidP="00000000" w:rsidRDefault="00000000" w:rsidRPr="00000000" w14:paraId="00000D78">
      <w:pPr>
        <w:numPr>
          <w:ilvl w:val="1"/>
          <w:numId w:val="100"/>
        </w:numPr>
        <w:ind w:left="1440" w:hanging="360"/>
      </w:pPr>
      <w:r w:rsidDel="00000000" w:rsidR="00000000" w:rsidRPr="00000000">
        <w:rPr>
          <w:rtl w:val="0"/>
        </w:rPr>
        <w:t xml:space="preserve">sudo apt update &amp;&amp; sudo apt -y upgrade</w:t>
      </w:r>
    </w:p>
    <w:p w:rsidR="00000000" w:rsidDel="00000000" w:rsidP="00000000" w:rsidRDefault="00000000" w:rsidRPr="00000000" w14:paraId="00000D79">
      <w:pPr>
        <w:numPr>
          <w:ilvl w:val="0"/>
          <w:numId w:val="100"/>
        </w:numPr>
        <w:ind w:left="720" w:hanging="360"/>
      </w:pPr>
      <w:r w:rsidDel="00000000" w:rsidR="00000000" w:rsidRPr="00000000">
        <w:rPr>
          <w:rtl w:val="0"/>
        </w:rPr>
        <w:t xml:space="preserve">Install Python:</w:t>
      </w:r>
    </w:p>
    <w:p w:rsidR="00000000" w:rsidDel="00000000" w:rsidP="00000000" w:rsidRDefault="00000000" w:rsidRPr="00000000" w14:paraId="00000D7A">
      <w:pPr>
        <w:numPr>
          <w:ilvl w:val="1"/>
          <w:numId w:val="100"/>
        </w:numPr>
        <w:ind w:left="1440" w:hanging="360"/>
      </w:pPr>
      <w:r w:rsidDel="00000000" w:rsidR="00000000" w:rsidRPr="00000000">
        <w:rPr>
          <w:rtl w:val="0"/>
        </w:rPr>
        <w:t xml:space="preserve">sudo apt install python3-pip python3-dev</w:t>
      </w:r>
    </w:p>
    <w:p w:rsidR="00000000" w:rsidDel="00000000" w:rsidP="00000000" w:rsidRDefault="00000000" w:rsidRPr="00000000" w14:paraId="00000D7B">
      <w:pPr>
        <w:numPr>
          <w:ilvl w:val="0"/>
          <w:numId w:val="100"/>
        </w:numPr>
        <w:ind w:left="720" w:hanging="360"/>
      </w:pPr>
      <w:r w:rsidDel="00000000" w:rsidR="00000000" w:rsidRPr="00000000">
        <w:rPr>
          <w:rtl w:val="0"/>
        </w:rPr>
        <w:t xml:space="preserve">Install Python virtualenv:</w:t>
      </w:r>
    </w:p>
    <w:p w:rsidR="00000000" w:rsidDel="00000000" w:rsidP="00000000" w:rsidRDefault="00000000" w:rsidRPr="00000000" w14:paraId="00000D7C">
      <w:pPr>
        <w:numPr>
          <w:ilvl w:val="1"/>
          <w:numId w:val="100"/>
        </w:numPr>
        <w:ind w:left="1440" w:hanging="360"/>
      </w:pPr>
      <w:r w:rsidDel="00000000" w:rsidR="00000000" w:rsidRPr="00000000">
        <w:rPr>
          <w:rtl w:val="0"/>
        </w:rPr>
        <w:t xml:space="preserve">sudo -H pip3 install --upgrade pip</w:t>
      </w:r>
    </w:p>
    <w:p w:rsidR="00000000" w:rsidDel="00000000" w:rsidP="00000000" w:rsidRDefault="00000000" w:rsidRPr="00000000" w14:paraId="00000D7D">
      <w:pPr>
        <w:numPr>
          <w:ilvl w:val="1"/>
          <w:numId w:val="100"/>
        </w:numPr>
        <w:ind w:left="1440" w:hanging="360"/>
      </w:pPr>
      <w:r w:rsidDel="00000000" w:rsidR="00000000" w:rsidRPr="00000000">
        <w:rPr>
          <w:rtl w:val="0"/>
        </w:rPr>
        <w:t xml:space="preserve">sudo -H pip3 install virtualenv</w:t>
      </w:r>
    </w:p>
    <w:p w:rsidR="00000000" w:rsidDel="00000000" w:rsidP="00000000" w:rsidRDefault="00000000" w:rsidRPr="00000000" w14:paraId="00000D7E">
      <w:pPr>
        <w:numPr>
          <w:ilvl w:val="0"/>
          <w:numId w:val="100"/>
        </w:numPr>
        <w:ind w:left="720" w:hanging="360"/>
      </w:pPr>
      <w:r w:rsidDel="00000000" w:rsidR="00000000" w:rsidRPr="00000000">
        <w:rPr>
          <w:rtl w:val="0"/>
        </w:rPr>
        <w:t xml:space="preserve">Create a Python Virtual Environment:</w:t>
      </w:r>
    </w:p>
    <w:p w:rsidR="00000000" w:rsidDel="00000000" w:rsidP="00000000" w:rsidRDefault="00000000" w:rsidRPr="00000000" w14:paraId="00000D7F">
      <w:pPr>
        <w:numPr>
          <w:ilvl w:val="1"/>
          <w:numId w:val="100"/>
        </w:numPr>
        <w:ind w:left="1440" w:hanging="360"/>
      </w:pPr>
      <w:r w:rsidDel="00000000" w:rsidR="00000000" w:rsidRPr="00000000">
        <w:rPr>
          <w:rtl w:val="0"/>
        </w:rPr>
        <w:t xml:space="preserve">mkdir notebook</w:t>
      </w:r>
    </w:p>
    <w:p w:rsidR="00000000" w:rsidDel="00000000" w:rsidP="00000000" w:rsidRDefault="00000000" w:rsidRPr="00000000" w14:paraId="00000D80">
      <w:pPr>
        <w:numPr>
          <w:ilvl w:val="1"/>
          <w:numId w:val="100"/>
        </w:numPr>
        <w:ind w:left="1440" w:hanging="360"/>
      </w:pPr>
      <w:r w:rsidDel="00000000" w:rsidR="00000000" w:rsidRPr="00000000">
        <w:rPr>
          <w:rtl w:val="0"/>
        </w:rPr>
        <w:t xml:space="preserve">cd notebook</w:t>
      </w:r>
    </w:p>
    <w:p w:rsidR="00000000" w:rsidDel="00000000" w:rsidP="00000000" w:rsidRDefault="00000000" w:rsidRPr="00000000" w14:paraId="00000D81">
      <w:pPr>
        <w:numPr>
          <w:ilvl w:val="1"/>
          <w:numId w:val="100"/>
        </w:numPr>
        <w:ind w:left="1440" w:hanging="360"/>
      </w:pPr>
      <w:r w:rsidDel="00000000" w:rsidR="00000000" w:rsidRPr="00000000">
        <w:rPr>
          <w:rtl w:val="0"/>
        </w:rPr>
        <w:t xml:space="preserve">virtualenv jupyterenv</w:t>
      </w:r>
    </w:p>
    <w:p w:rsidR="00000000" w:rsidDel="00000000" w:rsidP="00000000" w:rsidRDefault="00000000" w:rsidRPr="00000000" w14:paraId="00000D82">
      <w:pPr>
        <w:numPr>
          <w:ilvl w:val="1"/>
          <w:numId w:val="100"/>
        </w:numPr>
        <w:ind w:left="1440" w:hanging="360"/>
      </w:pPr>
      <w:r w:rsidDel="00000000" w:rsidR="00000000" w:rsidRPr="00000000">
        <w:rPr>
          <w:rtl w:val="0"/>
        </w:rPr>
        <w:t xml:space="preserve">source jupyterenv/bin/activate</w:t>
      </w:r>
    </w:p>
    <w:p w:rsidR="00000000" w:rsidDel="00000000" w:rsidP="00000000" w:rsidRDefault="00000000" w:rsidRPr="00000000" w14:paraId="00000D83">
      <w:pPr>
        <w:numPr>
          <w:ilvl w:val="0"/>
          <w:numId w:val="100"/>
        </w:numPr>
        <w:ind w:left="720" w:hanging="360"/>
      </w:pPr>
      <w:r w:rsidDel="00000000" w:rsidR="00000000" w:rsidRPr="00000000">
        <w:rPr>
          <w:rtl w:val="0"/>
        </w:rPr>
        <w:t xml:space="preserve">Install Jupyter Notebook:</w:t>
      </w:r>
    </w:p>
    <w:p w:rsidR="00000000" w:rsidDel="00000000" w:rsidP="00000000" w:rsidRDefault="00000000" w:rsidRPr="00000000" w14:paraId="00000D84">
      <w:pPr>
        <w:numPr>
          <w:ilvl w:val="1"/>
          <w:numId w:val="100"/>
        </w:numPr>
        <w:ind w:left="1440" w:hanging="360"/>
      </w:pPr>
      <w:r w:rsidDel="00000000" w:rsidR="00000000" w:rsidRPr="00000000">
        <w:rPr>
          <w:rtl w:val="0"/>
        </w:rPr>
        <w:t xml:space="preserve">pip install jupyter</w:t>
      </w:r>
    </w:p>
    <w:p w:rsidR="00000000" w:rsidDel="00000000" w:rsidP="00000000" w:rsidRDefault="00000000" w:rsidRPr="00000000" w14:paraId="00000D85">
      <w:pPr>
        <w:numPr>
          <w:ilvl w:val="0"/>
          <w:numId w:val="100"/>
        </w:numPr>
        <w:ind w:left="720" w:hanging="360"/>
      </w:pPr>
      <w:r w:rsidDel="00000000" w:rsidR="00000000" w:rsidRPr="00000000">
        <w:rPr>
          <w:rtl w:val="0"/>
        </w:rPr>
        <w:t xml:space="preserve">Run Jupyter Notebook:</w:t>
      </w:r>
    </w:p>
    <w:p w:rsidR="00000000" w:rsidDel="00000000" w:rsidP="00000000" w:rsidRDefault="00000000" w:rsidRPr="00000000" w14:paraId="00000D86">
      <w:pPr>
        <w:numPr>
          <w:ilvl w:val="1"/>
          <w:numId w:val="100"/>
        </w:numPr>
        <w:ind w:left="1440" w:hanging="360"/>
      </w:pPr>
      <w:r w:rsidDel="00000000" w:rsidR="00000000" w:rsidRPr="00000000">
        <w:rPr>
          <w:rtl w:val="0"/>
        </w:rPr>
        <w:t xml:space="preserve">jupyter notebook</w:t>
      </w:r>
      <w:r w:rsidDel="00000000" w:rsidR="00000000" w:rsidRPr="00000000">
        <w:rPr>
          <w:rtl w:val="0"/>
        </w:rPr>
      </w:r>
    </w:p>
    <w:p w:rsidR="00000000" w:rsidDel="00000000" w:rsidP="00000000" w:rsidRDefault="00000000" w:rsidRPr="00000000" w14:paraId="00000D87">
      <w:pPr>
        <w:pStyle w:val="Heading2"/>
        <w:rPr>
          <w:sz w:val="28"/>
          <w:szCs w:val="28"/>
        </w:rPr>
      </w:pPr>
      <w:bookmarkStart w:colFirst="0" w:colLast="0" w:name="_8odf6uatpvv7" w:id="379"/>
      <w:bookmarkEnd w:id="379"/>
      <w:r w:rsidDel="00000000" w:rsidR="00000000" w:rsidRPr="00000000">
        <w:rPr>
          <w:rtl w:val="0"/>
        </w:rPr>
        <w:t xml:space="preserve">Following 5.2.1, I am getting an error - Head:cannot open ‘taxi+_zone_lookup.csv’ for reading: No such file or directory</w:t>
      </w: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The latest filename is just ‘taxi_zone_lookup.sv’ so it should work after removing the ‘+’ now.</w:t>
      </w:r>
    </w:p>
    <w:p w:rsidR="00000000" w:rsidDel="00000000" w:rsidP="00000000" w:rsidRDefault="00000000" w:rsidRPr="00000000" w14:paraId="00000D89">
      <w:pPr>
        <w:rPr>
          <w:sz w:val="28"/>
          <w:szCs w:val="28"/>
        </w:rPr>
      </w:pPr>
      <w:r w:rsidDel="00000000" w:rsidR="00000000" w:rsidRPr="00000000">
        <w:rPr>
          <w:rtl w:val="0"/>
        </w:rPr>
      </w:r>
    </w:p>
    <w:p w:rsidR="00000000" w:rsidDel="00000000" w:rsidP="00000000" w:rsidRDefault="00000000" w:rsidRPr="00000000" w14:paraId="00000D8A">
      <w:pPr>
        <w:pStyle w:val="Heading2"/>
        <w:rPr/>
      </w:pPr>
      <w:bookmarkStart w:colFirst="0" w:colLast="0" w:name="_4tfmz0el5djo" w:id="380"/>
      <w:bookmarkEnd w:id="380"/>
      <w:r w:rsidDel="00000000" w:rsidR="00000000" w:rsidRPr="00000000">
        <w:rPr>
          <w:rtl w:val="0"/>
        </w:rPr>
        <w:t xml:space="preserve">Error java.io.FileNotFoundException</w:t>
      </w:r>
    </w:p>
    <w:p w:rsidR="00000000" w:rsidDel="00000000" w:rsidP="00000000" w:rsidRDefault="00000000" w:rsidRPr="00000000" w14:paraId="00000D8B">
      <w:pPr>
        <w:rPr/>
      </w:pPr>
      <w:r w:rsidDel="00000000" w:rsidR="00000000" w:rsidRPr="00000000">
        <w:rPr>
          <w:rtl w:val="0"/>
        </w:rPr>
        <w:t xml:space="preserve">Code executed:</w:t>
      </w:r>
    </w:p>
    <w:p w:rsidR="00000000" w:rsidDel="00000000" w:rsidP="00000000" w:rsidRDefault="00000000" w:rsidRPr="00000000" w14:paraId="00000D8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spark.read.parquet(pq_path)</w:t>
      </w:r>
    </w:p>
    <w:p w:rsidR="00000000" w:rsidDel="00000000" w:rsidP="00000000" w:rsidRDefault="00000000" w:rsidRPr="00000000" w14:paraId="00000D8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some operations on df …</w:t>
      </w:r>
    </w:p>
    <w:p w:rsidR="00000000" w:rsidDel="00000000" w:rsidP="00000000" w:rsidRDefault="00000000" w:rsidRPr="00000000" w14:paraId="00000D8E">
      <w:pPr>
        <w:spacing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Fonts w:ascii="Arial Unicode MS" w:cs="Arial Unicode MS" w:eastAsia="Arial Unicode MS" w:hAnsi="Arial Unicode MS"/>
          <w:rtl w:val="0"/>
        </w:rPr>
        <w:t xml:space="preserve">✅Solution: Write to a different directorydf</w:t>
      </w:r>
    </w:p>
    <w:p w:rsidR="00000000" w:rsidDel="00000000" w:rsidP="00000000" w:rsidRDefault="00000000" w:rsidRPr="00000000" w14:paraId="00000D95">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pStyle w:val="Heading2"/>
        <w:rPr/>
      </w:pPr>
      <w:bookmarkStart w:colFirst="0" w:colLast="0" w:name="_hshy5wnrxx6t" w:id="381"/>
      <w:bookmarkEnd w:id="381"/>
      <w:r w:rsidDel="00000000" w:rsidR="00000000" w:rsidRPr="00000000">
        <w:rPr>
          <w:rtl w:val="0"/>
        </w:rPr>
        <w:t xml:space="preserve">Hadoop - FileNotFoundException: Hadoop bin directory does not exist , when trying to write (Windows)</w:t>
      </w:r>
    </w:p>
    <w:p w:rsidR="00000000" w:rsidDel="00000000" w:rsidP="00000000" w:rsidRDefault="00000000" w:rsidRPr="00000000" w14:paraId="00000D98">
      <w:pPr>
        <w:rPr/>
      </w:pPr>
      <w:r w:rsidDel="00000000" w:rsidR="00000000" w:rsidRPr="00000000">
        <w:rPr>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pStyle w:val="Heading2"/>
        <w:rPr/>
      </w:pPr>
      <w:bookmarkStart w:colFirst="0" w:colLast="0" w:name="_rvyjbusobc5x" w:id="382"/>
      <w:bookmarkEnd w:id="382"/>
      <w:r w:rsidDel="00000000" w:rsidR="00000000" w:rsidRPr="00000000">
        <w:rPr>
          <w:rtl w:val="0"/>
        </w:rPr>
        <w:t xml:space="preserve">Which type of SQL is used in Spark? Postgres? MySQL? SQL Server?</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Actually Spark SQL is one independent “type” of SQL - Spark SQL.</w:t>
      </w:r>
    </w:p>
    <w:p w:rsidR="00000000" w:rsidDel="00000000" w:rsidP="00000000" w:rsidRDefault="00000000" w:rsidRPr="00000000" w14:paraId="00000D9D">
      <w:pPr>
        <w:rPr/>
      </w:pPr>
      <w:r w:rsidDel="00000000" w:rsidR="00000000" w:rsidRPr="00000000">
        <w:rPr>
          <w:rtl w:val="0"/>
        </w:rPr>
        <w:t xml:space="preserve">The several SQL providers are very similar:</w:t>
      </w:r>
    </w:p>
    <w:p w:rsidR="00000000" w:rsidDel="00000000" w:rsidP="00000000" w:rsidRDefault="00000000" w:rsidRPr="00000000" w14:paraId="00000D9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SELECT [attributes]</w:t>
      </w:r>
    </w:p>
    <w:p w:rsidR="00000000" w:rsidDel="00000000" w:rsidP="00000000" w:rsidRDefault="00000000" w:rsidRPr="00000000" w14:paraId="00000D9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[table]</w:t>
      </w:r>
    </w:p>
    <w:p w:rsidR="00000000" w:rsidDel="00000000" w:rsidP="00000000" w:rsidRDefault="00000000" w:rsidRPr="00000000" w14:paraId="00000DA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WHERE [filter]</w:t>
      </w:r>
    </w:p>
    <w:p w:rsidR="00000000" w:rsidDel="00000000" w:rsidP="00000000" w:rsidRDefault="00000000" w:rsidRPr="00000000" w14:paraId="00000DA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GROUP BY [grouping attributes]</w:t>
      </w:r>
    </w:p>
    <w:p w:rsidR="00000000" w:rsidDel="00000000" w:rsidP="00000000" w:rsidRDefault="00000000" w:rsidRPr="00000000" w14:paraId="00000DA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HAVING [filtering the groups]</w:t>
      </w:r>
    </w:p>
    <w:p w:rsidR="00000000" w:rsidDel="00000000" w:rsidP="00000000" w:rsidRDefault="00000000" w:rsidRPr="00000000" w14:paraId="00000DA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ORDER BY [attribute to order]</w:t>
      </w:r>
    </w:p>
    <w:p w:rsidR="00000000" w:rsidDel="00000000" w:rsidP="00000000" w:rsidRDefault="00000000" w:rsidRPr="00000000" w14:paraId="00000DA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(INNER/FULL/LEFT/RIGHT) JOIN [table2]</w:t>
      </w:r>
    </w:p>
    <w:p w:rsidR="00000000" w:rsidDel="00000000" w:rsidP="00000000" w:rsidRDefault="00000000" w:rsidRPr="00000000" w14:paraId="00000DA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ON [attributes table joining table2] (...)</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What differs the most between several SQL providers are built-in functions.</w:t>
      </w:r>
    </w:p>
    <w:p w:rsidR="00000000" w:rsidDel="00000000" w:rsidP="00000000" w:rsidRDefault="00000000" w:rsidRPr="00000000" w14:paraId="00000DA8">
      <w:pPr>
        <w:rPr/>
      </w:pPr>
      <w:r w:rsidDel="00000000" w:rsidR="00000000" w:rsidRPr="00000000">
        <w:rPr>
          <w:rtl w:val="0"/>
        </w:rPr>
        <w:t xml:space="preserve">For Built-in Spark SQL function check this link: </w:t>
      </w:r>
      <w:hyperlink r:id="rId256">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Extra information on SPARK SQL :</w:t>
      </w:r>
    </w:p>
    <w:p w:rsidR="00000000" w:rsidDel="00000000" w:rsidP="00000000" w:rsidRDefault="00000000" w:rsidRPr="00000000" w14:paraId="00000DAA">
      <w:pPr>
        <w:rPr/>
      </w:pPr>
      <w:hyperlink r:id="rId257">
        <w:r w:rsidDel="00000000" w:rsidR="00000000" w:rsidRPr="00000000">
          <w:rPr>
            <w:u w:val="single"/>
            <w:rtl w:val="0"/>
          </w:rPr>
          <w:t xml:space="preserve">https://databricks.com/glossary/what-is-spark-sql#:~:text=Spark%20SQL%20is%20a%20Spark,on%20existing%20deployments%20and%20data</w:t>
        </w:r>
      </w:hyperlink>
      <w:r w:rsidDel="00000000" w:rsidR="00000000" w:rsidRPr="00000000">
        <w:rPr>
          <w:rtl w:val="0"/>
        </w:rPr>
        <w:t xml:space="preserve">. </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pStyle w:val="Heading2"/>
        <w:rPr/>
      </w:pPr>
      <w:bookmarkStart w:colFirst="0" w:colLast="0" w:name="_n8bas8n4myco" w:id="383"/>
      <w:bookmarkEnd w:id="383"/>
      <w:r w:rsidDel="00000000" w:rsidR="00000000" w:rsidRPr="00000000">
        <w:rPr>
          <w:rtl w:val="0"/>
        </w:rPr>
        <w:t xml:space="preserve">The spark viewer on localhost:4040 was not showing the current run</w:t>
      </w:r>
    </w:p>
    <w:p w:rsidR="00000000" w:rsidDel="00000000" w:rsidP="00000000" w:rsidRDefault="00000000" w:rsidRPr="00000000" w14:paraId="00000DAD">
      <w:pPr>
        <w:rPr/>
      </w:pPr>
      <w:r w:rsidDel="00000000" w:rsidR="00000000" w:rsidRPr="00000000">
        <w:rPr>
          <w:rFonts w:ascii="Arial Unicode MS" w:cs="Arial Unicode MS" w:eastAsia="Arial Unicode MS" w:hAnsi="Arial Unicode MS"/>
          <w:rtl w:val="0"/>
        </w:rPr>
        <w:t xml:space="preserve">✅Solution: I had two notebooks running, and the one I wanted to look at had opened a port on localhost:4041.</w:t>
      </w:r>
    </w:p>
    <w:p w:rsidR="00000000" w:rsidDel="00000000" w:rsidP="00000000" w:rsidRDefault="00000000" w:rsidRPr="00000000" w14:paraId="00000DAE">
      <w:pPr>
        <w:rPr/>
      </w:pPr>
      <w:r w:rsidDel="00000000" w:rsidR="00000000" w:rsidRPr="00000000">
        <w:rPr>
          <w:rtl w:val="0"/>
        </w:rPr>
        <w:t xml:space="preserve">If a port is in use, then Spark uses the next available port number. It can be even 4044. Clean up after yourself when a port does not work or a container does not run.</w:t>
      </w:r>
    </w:p>
    <w:p w:rsidR="00000000" w:rsidDel="00000000" w:rsidP="00000000" w:rsidRDefault="00000000" w:rsidRPr="00000000" w14:paraId="00000DAF">
      <w:pPr>
        <w:rPr>
          <w:rFonts w:ascii="Consolas" w:cs="Consolas" w:eastAsia="Consolas" w:hAnsi="Consolas"/>
          <w:sz w:val="23"/>
          <w:szCs w:val="23"/>
        </w:rPr>
      </w:pPr>
      <w:r w:rsidDel="00000000" w:rsidR="00000000" w:rsidRPr="00000000">
        <w:rPr>
          <w:rtl w:val="0"/>
        </w:rPr>
        <w:t xml:space="preserve">You can run </w:t>
      </w:r>
      <w:r w:rsidDel="00000000" w:rsidR="00000000" w:rsidRPr="00000000">
        <w:rPr>
          <w:rFonts w:ascii="Roboto Mono" w:cs="Roboto Mono" w:eastAsia="Roboto Mono" w:hAnsi="Roboto Mono"/>
          <w:shd w:fill="f3f3f3" w:val="clear"/>
          <w:rtl w:val="0"/>
        </w:rPr>
        <w:t xml:space="preserve">spark.sparkContext.uiWebUrl</w:t>
      </w: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rtl w:val="0"/>
        </w:rPr>
        <w:t xml:space="preserve"> </w:t>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pStyle w:val="Heading2"/>
        <w:rPr/>
      </w:pPr>
      <w:bookmarkStart w:colFirst="0" w:colLast="0" w:name="_tlerxp55nkrh" w:id="384"/>
      <w:bookmarkEnd w:id="384"/>
      <w:r w:rsidDel="00000000" w:rsidR="00000000" w:rsidRPr="00000000">
        <w:rPr>
          <w:rtl w:val="0"/>
        </w:rPr>
        <w:t xml:space="preserve">Java - java.lang.NoSuchMethodError: sun.nio.ch.DirectBuffer.cleaner()Lsun/misc/Cleaner Error during repartition call (conda pyspark installation)</w:t>
      </w:r>
    </w:p>
    <w:p w:rsidR="00000000" w:rsidDel="00000000" w:rsidP="00000000" w:rsidRDefault="00000000" w:rsidRPr="00000000" w14:paraId="00000DB3">
      <w:pPr>
        <w:rPr/>
      </w:pPr>
      <w:r w:rsidDel="00000000" w:rsidR="00000000" w:rsidRPr="00000000">
        <w:rPr>
          <w:rFonts w:ascii="Arial Unicode MS" w:cs="Arial Unicode MS" w:eastAsia="Arial Unicode MS" w:hAnsi="Arial Unicode MS"/>
          <w:rtl w:val="0"/>
        </w:rPr>
        <w:t xml:space="preserve">✅Solution: replace Java Developer Kit 11 with Java Developer Kit 8.</w:t>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pStyle w:val="Heading2"/>
        <w:rPr/>
      </w:pPr>
      <w:bookmarkStart w:colFirst="0" w:colLast="0" w:name="_5yc75xquq3du" w:id="385"/>
      <w:bookmarkEnd w:id="385"/>
      <w:r w:rsidDel="00000000" w:rsidR="00000000" w:rsidRPr="00000000">
        <w:rPr>
          <w:rtl w:val="0"/>
        </w:rPr>
        <w:t xml:space="preserve">Java - RuntimeError: Java gateway process exited before sending its port number</w:t>
      </w:r>
    </w:p>
    <w:p w:rsidR="00000000" w:rsidDel="00000000" w:rsidP="00000000" w:rsidRDefault="00000000" w:rsidRPr="00000000" w14:paraId="00000DB6">
      <w:pPr>
        <w:rPr/>
      </w:pPr>
      <w:r w:rsidDel="00000000" w:rsidR="00000000" w:rsidRPr="00000000">
        <w:rPr>
          <w:rtl w:val="0"/>
        </w:rPr>
        <w:t xml:space="preserve">Shows java_home is not set on the notebook log</w:t>
      </w:r>
    </w:p>
    <w:p w:rsidR="00000000" w:rsidDel="00000000" w:rsidP="00000000" w:rsidRDefault="00000000" w:rsidRPr="00000000" w14:paraId="00000DB7">
      <w:pPr>
        <w:rPr/>
      </w:pPr>
      <w:hyperlink r:id="rId258">
        <w:r w:rsidDel="00000000" w:rsidR="00000000" w:rsidRPr="00000000">
          <w:rPr>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B8">
      <w:pPr>
        <w:rPr/>
      </w:pPr>
      <w:r w:rsidDel="00000000" w:rsidR="00000000" w:rsidRPr="00000000">
        <w:rPr>
          <w:rtl w:val="0"/>
        </w:rPr>
        <w:t xml:space="preserve">https://twitter.com/drkrishnaanand/status/1765423415878463839</w:t>
      </w:r>
    </w:p>
    <w:p w:rsidR="00000000" w:rsidDel="00000000" w:rsidP="00000000" w:rsidRDefault="00000000" w:rsidRPr="00000000" w14:paraId="00000DB9">
      <w:pPr>
        <w:pStyle w:val="Heading2"/>
        <w:rPr>
          <w:sz w:val="24"/>
          <w:szCs w:val="24"/>
        </w:rPr>
      </w:pPr>
      <w:bookmarkStart w:colFirst="0" w:colLast="0" w:name="_2pbmmvkw64ax" w:id="386"/>
      <w:bookmarkEnd w:id="386"/>
      <w:r w:rsidDel="00000000" w:rsidR="00000000" w:rsidRPr="00000000">
        <w:rPr>
          <w:rtl w:val="0"/>
        </w:rPr>
        <w:t xml:space="preserve">Spark fails when reading from BigQuery and using `.show()` on `SELECT` queries</w:t>
      </w:r>
      <w:r w:rsidDel="00000000" w:rsidR="00000000" w:rsidRPr="00000000">
        <w:rPr>
          <w:rtl w:val="0"/>
        </w:rPr>
      </w:r>
    </w:p>
    <w:p w:rsidR="00000000" w:rsidDel="00000000" w:rsidP="00000000" w:rsidRDefault="00000000" w:rsidRPr="00000000" w14:paraId="00000DBA">
      <w:pPr>
        <w:rPr/>
      </w:pPr>
      <w:r w:rsidDel="00000000" w:rsidR="00000000" w:rsidRPr="00000000">
        <w:rPr>
          <w:rFonts w:ascii="Arial Unicode MS" w:cs="Arial Unicode MS" w:eastAsia="Arial Unicode MS" w:hAnsi="Arial Unicode MS"/>
          <w:rtl w:val="0"/>
        </w:rPr>
        <w:t xml:space="preserve">✅I got it working using </w:t>
      </w:r>
      <w:r w:rsidDel="00000000" w:rsidR="00000000" w:rsidRPr="00000000">
        <w:rPr>
          <w:rFonts w:ascii="Roboto Mono" w:cs="Roboto Mono" w:eastAsia="Roboto Mono" w:hAnsi="Roboto Mono"/>
          <w:shd w:fill="f3f3f3" w:val="clear"/>
          <w:rtl w:val="0"/>
        </w:rPr>
        <w:t xml:space="preserve">`gcs-connector-hadoop-2.2.5-shaded.jar`</w:t>
      </w:r>
      <w:r w:rsidDel="00000000" w:rsidR="00000000" w:rsidRPr="00000000">
        <w:rPr>
          <w:rtl w:val="0"/>
        </w:rPr>
        <w:t xml:space="preserve"> and Spark 3.1</w:t>
      </w:r>
    </w:p>
    <w:p w:rsidR="00000000" w:rsidDel="00000000" w:rsidP="00000000" w:rsidRDefault="00000000" w:rsidRPr="00000000" w14:paraId="00000DBB">
      <w:pPr>
        <w:rPr/>
      </w:pPr>
      <w:r w:rsidDel="00000000" w:rsidR="00000000" w:rsidRPr="00000000">
        <w:rPr>
          <w:rtl w:val="0"/>
        </w:rPr>
        <w:t xml:space="preserve">I also added the google_credentials.json and .p12 to auth with gcs. These files are downloadable from GCP Service account.</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To create the SparkSession:</w:t>
      </w:r>
    </w:p>
    <w:p w:rsidR="00000000" w:rsidDel="00000000" w:rsidP="00000000" w:rsidRDefault="00000000" w:rsidRPr="00000000" w14:paraId="00000DB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SparkSession.builder.master('local[*]') \</w:t>
      </w:r>
    </w:p>
    <w:p w:rsidR="00000000" w:rsidDel="00000000" w:rsidP="00000000" w:rsidRDefault="00000000" w:rsidRPr="00000000" w14:paraId="00000DB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.appName('spark-read-from-bigquery') \</w:t>
      </w:r>
    </w:p>
    <w:p w:rsidR="00000000" w:rsidDel="00000000" w:rsidP="00000000" w:rsidRDefault="00000000" w:rsidRPr="00000000" w14:paraId="00000DC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.config('BigQueryProjectId','razor-project-xxxxxxx) \</w:t>
      </w:r>
    </w:p>
    <w:p w:rsidR="00000000" w:rsidDel="00000000" w:rsidP="00000000" w:rsidRDefault="00000000" w:rsidRPr="00000000" w14:paraId="00000DC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.config('BigQueryDatasetLocation','de_final_data') \</w:t>
      </w:r>
    </w:p>
    <w:p w:rsidR="00000000" w:rsidDel="00000000" w:rsidP="00000000" w:rsidRDefault="00000000" w:rsidRPr="00000000" w14:paraId="00000DC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.config('parentProject','razor-project-xxxxxxx) \</w:t>
      </w:r>
    </w:p>
    <w:p w:rsidR="00000000" w:rsidDel="00000000" w:rsidP="00000000" w:rsidRDefault="00000000" w:rsidRPr="00000000" w14:paraId="00000DC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.config("google.cloud.auth.service.account.enable", "true") \</w:t>
      </w:r>
    </w:p>
    <w:p w:rsidR="00000000" w:rsidDel="00000000" w:rsidP="00000000" w:rsidRDefault="00000000" w:rsidRPr="00000000" w14:paraId="00000DC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.config("credentialsFile", "google_credentials.json") \</w:t>
      </w:r>
    </w:p>
    <w:p w:rsidR="00000000" w:rsidDel="00000000" w:rsidP="00000000" w:rsidRDefault="00000000" w:rsidRPr="00000000" w14:paraId="00000DC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.config("GcpJsonKeyFile", "google_credentials.json") \</w:t>
      </w:r>
    </w:p>
    <w:p w:rsidR="00000000" w:rsidDel="00000000" w:rsidP="00000000" w:rsidRDefault="00000000" w:rsidRPr="00000000" w14:paraId="00000DC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.config("spark.driver.memory", "4g") \</w:t>
      </w:r>
    </w:p>
    <w:p w:rsidR="00000000" w:rsidDel="00000000" w:rsidP="00000000" w:rsidRDefault="00000000" w:rsidRPr="00000000" w14:paraId="00000DC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.config("spark.executor.memory", "2g") \</w:t>
      </w:r>
    </w:p>
    <w:p w:rsidR="00000000" w:rsidDel="00000000" w:rsidP="00000000" w:rsidRDefault="00000000" w:rsidRPr="00000000" w14:paraId="00000DC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.config("spark.memory.offHeap.enabled",True) \</w:t>
      </w:r>
    </w:p>
    <w:p w:rsidR="00000000" w:rsidDel="00000000" w:rsidP="00000000" w:rsidRDefault="00000000" w:rsidRPr="00000000" w14:paraId="00000DC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.config("spark.memory.offHeap.size","5g") \</w:t>
      </w:r>
    </w:p>
    <w:p w:rsidR="00000000" w:rsidDel="00000000" w:rsidP="00000000" w:rsidRDefault="00000000" w:rsidRPr="00000000" w14:paraId="00000DC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.config('google.cloud.auth.service.account.json.keyfile', "google_credentials.json") \</w:t>
      </w:r>
    </w:p>
    <w:p w:rsidR="00000000" w:rsidDel="00000000" w:rsidP="00000000" w:rsidRDefault="00000000" w:rsidRPr="00000000" w14:paraId="00000DC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.config("fs.gs.project.id", "razor-project-xxxxxxx") \</w:t>
      </w:r>
    </w:p>
    <w:p w:rsidR="00000000" w:rsidDel="00000000" w:rsidP="00000000" w:rsidRDefault="00000000" w:rsidRPr="00000000" w14:paraId="00000DC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.config("fs.gs.impl", "com.google.cloud.hadoop.fs.gcs.GoogleHadoopFileSystem") \</w:t>
      </w:r>
    </w:p>
    <w:p w:rsidR="00000000" w:rsidDel="00000000" w:rsidP="00000000" w:rsidRDefault="00000000" w:rsidRPr="00000000" w14:paraId="00000DC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.config("fs.AbstractFileSystem.gs.impl", "com.google.cloud.hadoop.fs.gcs.GoogleHadoopFS") \</w:t>
      </w:r>
    </w:p>
    <w:p w:rsidR="00000000" w:rsidDel="00000000" w:rsidP="00000000" w:rsidRDefault="00000000" w:rsidRPr="00000000" w14:paraId="00000DCE">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.getOrCreate()</w:t>
      </w: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pStyle w:val="Heading2"/>
        <w:spacing w:after="200" w:lineRule="auto"/>
        <w:rPr>
          <w:sz w:val="34"/>
          <w:szCs w:val="34"/>
        </w:rPr>
      </w:pPr>
      <w:bookmarkStart w:colFirst="0" w:colLast="0" w:name="_3e06x8ahp0xe" w:id="387"/>
      <w:bookmarkEnd w:id="387"/>
      <w:r w:rsidDel="00000000" w:rsidR="00000000" w:rsidRPr="00000000">
        <w:rPr>
          <w:sz w:val="34"/>
          <w:szCs w:val="34"/>
          <w:rtl w:val="0"/>
        </w:rPr>
        <w:t xml:space="preserve">Spark BigQuery connector Automatic configuration</w:t>
      </w:r>
    </w:p>
    <w:p w:rsidR="00000000" w:rsidDel="00000000" w:rsidP="00000000" w:rsidRDefault="00000000" w:rsidRPr="00000000" w14:paraId="00000DD1">
      <w:pPr>
        <w:rPr>
          <w:rFonts w:ascii="Consolas" w:cs="Consolas" w:eastAsia="Consolas" w:hAnsi="Consolas"/>
        </w:rPr>
      </w:pPr>
      <w:r w:rsidDel="00000000" w:rsidR="00000000" w:rsidRPr="00000000">
        <w:rPr>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D2">
      <w:pPr>
        <w:shd w:fill="ffffff" w:val="clear"/>
        <w:spacing w:line="240" w:lineRule="auto"/>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rtl w:val="0"/>
        </w:rPr>
        <w:t xml:space="preserve"> </w:t>
      </w:r>
    </w:p>
    <w:p w:rsidR="00000000" w:rsidDel="00000000" w:rsidP="00000000" w:rsidRDefault="00000000" w:rsidRPr="00000000" w14:paraId="00000DD3">
      <w:pPr>
        <w:shd w:fill="ffffff" w:val="clear"/>
        <w:rPr/>
      </w:pPr>
      <w:r w:rsidDel="00000000" w:rsidR="00000000" w:rsidRPr="00000000">
        <w:rPr>
          <w:rtl w:val="0"/>
        </w:rPr>
      </w:r>
    </w:p>
    <w:p w:rsidR="00000000" w:rsidDel="00000000" w:rsidP="00000000" w:rsidRDefault="00000000" w:rsidRPr="00000000" w14:paraId="00000DD4">
      <w:pPr>
        <w:shd w:fill="ffffff" w:val="clear"/>
        <w:rPr/>
      </w:pPr>
      <w:r w:rsidDel="00000000" w:rsidR="00000000" w:rsidRPr="00000000">
        <w:rPr>
          <w:rtl w:val="0"/>
        </w:rPr>
        <w:t xml:space="preserve">automatically downloads the required dependency jars and configures the connector, removing the need to manage this dependency. More details available </w:t>
      </w:r>
      <w:hyperlink r:id="rId259">
        <w:r w:rsidDel="00000000" w:rsidR="00000000" w:rsidRPr="00000000">
          <w:rPr>
            <w:rtl w:val="0"/>
          </w:rPr>
          <w:t xml:space="preserve">here</w:t>
        </w:r>
      </w:hyperlink>
      <w:r w:rsidDel="00000000" w:rsidR="00000000" w:rsidRPr="00000000">
        <w:rPr>
          <w:rtl w:val="0"/>
        </w:rPr>
      </w:r>
    </w:p>
    <w:p w:rsidR="00000000" w:rsidDel="00000000" w:rsidP="00000000" w:rsidRDefault="00000000" w:rsidRPr="00000000" w14:paraId="00000DD5">
      <w:pPr>
        <w:shd w:fill="ffffff" w:val="clear"/>
        <w:rPr/>
      </w:pPr>
      <w:r w:rsidDel="00000000" w:rsidR="00000000" w:rsidRPr="00000000">
        <w:rPr>
          <w:rtl w:val="0"/>
        </w:rPr>
      </w:r>
    </w:p>
    <w:p w:rsidR="00000000" w:rsidDel="00000000" w:rsidP="00000000" w:rsidRDefault="00000000" w:rsidRPr="00000000" w14:paraId="00000DD6">
      <w:pPr>
        <w:pStyle w:val="Heading2"/>
        <w:shd w:fill="ffffff" w:val="clear"/>
        <w:spacing w:after="200" w:lineRule="auto"/>
        <w:rPr>
          <w:sz w:val="34"/>
          <w:szCs w:val="34"/>
        </w:rPr>
      </w:pPr>
      <w:bookmarkStart w:colFirst="0" w:colLast="0" w:name="_t66gruefk9sj" w:id="388"/>
      <w:bookmarkEnd w:id="388"/>
      <w:r w:rsidDel="00000000" w:rsidR="00000000" w:rsidRPr="00000000">
        <w:rPr>
          <w:sz w:val="34"/>
          <w:szCs w:val="34"/>
          <w:rtl w:val="0"/>
        </w:rPr>
        <w:t xml:space="preserve">Spark Cloud Storage connector</w:t>
      </w:r>
    </w:p>
    <w:p w:rsidR="00000000" w:rsidDel="00000000" w:rsidP="00000000" w:rsidRDefault="00000000" w:rsidRPr="00000000" w14:paraId="00000DD7">
      <w:pPr>
        <w:shd w:fill="ffffff" w:val="clear"/>
        <w:rPr/>
      </w:pPr>
      <w:hyperlink r:id="rId260">
        <w:r w:rsidDel="00000000" w:rsidR="00000000" w:rsidRPr="00000000">
          <w:rPr>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D8">
      <w:pPr>
        <w:rPr/>
      </w:pPr>
      <w:r w:rsidDel="00000000" w:rsidR="00000000" w:rsidRPr="00000000">
        <w:rPr>
          <w:rtl w:val="0"/>
        </w:rPr>
        <w:t xml:space="preserve">There’s a few extra steps to go into reading from GCS with PySpark</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1.)  IMPORTANT: Download the Cloud Storage connector for Hadoop here:</w:t>
      </w:r>
      <w:hyperlink r:id="rId261">
        <w:r w:rsidDel="00000000" w:rsidR="00000000" w:rsidRPr="00000000">
          <w:rPr>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As the name implies, this .jar file is what essentially connects PySpark with your GCS</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3.) In your Python script, there are a few extra classes you’ll have to import:</w:t>
      </w:r>
    </w:p>
    <w:p w:rsidR="00000000" w:rsidDel="00000000" w:rsidP="00000000" w:rsidRDefault="00000000" w:rsidRPr="00000000" w14:paraId="00000DE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E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E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pyspark.conf import SparkConf</w:t>
      </w:r>
    </w:p>
    <w:p w:rsidR="00000000" w:rsidDel="00000000" w:rsidP="00000000" w:rsidRDefault="00000000" w:rsidRPr="00000000" w14:paraId="00000DE3">
      <w:pPr>
        <w:spacing w:after="0" w:line="240" w:lineRule="auto"/>
        <w:rPr/>
      </w:pPr>
      <w:r w:rsidDel="00000000" w:rsidR="00000000" w:rsidRPr="00000000">
        <w:rPr>
          <w:rFonts w:ascii="Roboto Mono" w:cs="Roboto Mono" w:eastAsia="Roboto Mono" w:hAnsi="Roboto Mono"/>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4.) You must set up your configurations before building your SparkSession. Here’s my code snippet:</w:t>
      </w:r>
    </w:p>
    <w:p w:rsidR="00000000" w:rsidDel="00000000" w:rsidP="00000000" w:rsidRDefault="00000000" w:rsidRPr="00000000" w14:paraId="00000DE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conf = SparkConf() \</w:t>
      </w:r>
    </w:p>
    <w:p w:rsidR="00000000" w:rsidDel="00000000" w:rsidP="00000000" w:rsidRDefault="00000000" w:rsidRPr="00000000" w14:paraId="00000DE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.setMaster('local[*]') \</w:t>
      </w:r>
    </w:p>
    <w:p w:rsidR="00000000" w:rsidDel="00000000" w:rsidP="00000000" w:rsidRDefault="00000000" w:rsidRPr="00000000" w14:paraId="00000DE8">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.setAppName('test') \</w:t>
      </w:r>
    </w:p>
    <w:p w:rsidR="00000000" w:rsidDel="00000000" w:rsidP="00000000" w:rsidRDefault="00000000" w:rsidRPr="00000000" w14:paraId="00000DE9">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.set("spark.jars", "/opt/homebrew/Cellar/apache-spark/3.2.1/jars/gcs-connector-hadoop3-latest.jar") \</w:t>
      </w:r>
    </w:p>
    <w:p w:rsidR="00000000" w:rsidDel="00000000" w:rsidP="00000000" w:rsidRDefault="00000000" w:rsidRPr="00000000" w14:paraId="00000DEA">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.set("spark.hadoop.google.cloud.auth.service.account.enable", "true") \</w:t>
      </w:r>
    </w:p>
    <w:p w:rsidR="00000000" w:rsidDel="00000000" w:rsidP="00000000" w:rsidRDefault="00000000" w:rsidRPr="00000000" w14:paraId="00000DEB">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.set("spark.hadoop.google.cloud.auth.service.account.json.keyfile", "path/to/google_credentials.json")</w:t>
      </w:r>
    </w:p>
    <w:p w:rsidR="00000000" w:rsidDel="00000000" w:rsidP="00000000" w:rsidRDefault="00000000" w:rsidRPr="00000000" w14:paraId="00000DEC">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 = SparkContext(conf=conf)</w:t>
      </w:r>
    </w:p>
    <w:p w:rsidR="00000000" w:rsidDel="00000000" w:rsidP="00000000" w:rsidRDefault="00000000" w:rsidRPr="00000000" w14:paraId="00000DEE">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F">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sc._jsc.hadoopConfiguration().set("fs.AbstractFileSystem.gs.impl",  "com.google.cloud.hadoop.fs.gcs.GoogleHadoopFS")</w:t>
      </w:r>
    </w:p>
    <w:p w:rsidR="00000000" w:rsidDel="00000000" w:rsidP="00000000" w:rsidRDefault="00000000" w:rsidRPr="00000000" w14:paraId="00000DF0">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sc._jsc.hadoopConfiguration().set("fs.gs.impl", "com.google.cloud.hadoop.fs.gcs.GoogleHadoopFileSystem")</w:t>
      </w:r>
    </w:p>
    <w:p w:rsidR="00000000" w:rsidDel="00000000" w:rsidP="00000000" w:rsidRDefault="00000000" w:rsidRPr="00000000" w14:paraId="00000DF1">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sc._jsc.hadoopConfiguration().set("fs.gs.auth.service.account.json.keyfile", "path/to/google_credentials.json")</w:t>
      </w:r>
    </w:p>
    <w:p w:rsidR="00000000" w:rsidDel="00000000" w:rsidP="00000000" w:rsidRDefault="00000000" w:rsidRPr="00000000" w14:paraId="00000DF2">
      <w:pPr>
        <w:spacing w:after="0" w:lineRule="auto"/>
        <w:rPr/>
      </w:pPr>
      <w:r w:rsidDel="00000000" w:rsidR="00000000" w:rsidRPr="00000000">
        <w:rPr>
          <w:rFonts w:ascii="Roboto Mono" w:cs="Roboto Mono" w:eastAsia="Roboto Mono" w:hAnsi="Roboto Mono"/>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t xml:space="preserve">5.) Once you run that, build your SparkSession with the new parameters we’d just instantiated in the previous step:</w:t>
      </w:r>
    </w:p>
    <w:p w:rsidR="00000000" w:rsidDel="00000000" w:rsidP="00000000" w:rsidRDefault="00000000" w:rsidRPr="00000000" w14:paraId="00000DF5">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F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.config(conf=sc.getConf()) \</w:t>
      </w:r>
    </w:p>
    <w:p w:rsidR="00000000" w:rsidDel="00000000" w:rsidP="00000000" w:rsidRDefault="00000000" w:rsidRPr="00000000" w14:paraId="00000DF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6.) Finally, you’re able to read your files straight from GCS!</w:t>
      </w:r>
    </w:p>
    <w:p w:rsidR="00000000" w:rsidDel="00000000" w:rsidP="00000000" w:rsidRDefault="00000000" w:rsidRPr="00000000" w14:paraId="00000DFA">
      <w:pPr>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pStyle w:val="Heading2"/>
        <w:spacing w:after="200" w:lineRule="auto"/>
        <w:rPr>
          <w:sz w:val="34"/>
          <w:szCs w:val="34"/>
        </w:rPr>
      </w:pPr>
      <w:bookmarkStart w:colFirst="0" w:colLast="0" w:name="_5gtbo1kmxkdw" w:id="389"/>
      <w:bookmarkEnd w:id="389"/>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DFD">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from pyarrow.parquet import ParquetFile</w:t>
      </w:r>
    </w:p>
    <w:p w:rsidR="00000000" w:rsidDel="00000000" w:rsidP="00000000" w:rsidRDefault="00000000" w:rsidRPr="00000000" w14:paraId="00000DFE">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pf = ParquetFile('fhvhv_tripdata_2021-01.parquet')</w:t>
      </w:r>
    </w:p>
    <w:p w:rsidR="00000000" w:rsidDel="00000000" w:rsidP="00000000" w:rsidRDefault="00000000" w:rsidRPr="00000000" w14:paraId="00000DFF">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#pyarrow builds tables, not dataframes</w:t>
      </w:r>
    </w:p>
    <w:p w:rsidR="00000000" w:rsidDel="00000000" w:rsidP="00000000" w:rsidRDefault="00000000" w:rsidRPr="00000000" w14:paraId="00000E00">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tbl_small = next(pf.iter_batches(batch_size = 1000))</w:t>
      </w:r>
    </w:p>
    <w:p w:rsidR="00000000" w:rsidDel="00000000" w:rsidP="00000000" w:rsidRDefault="00000000" w:rsidRPr="00000000" w14:paraId="00000E01">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#this function converts the table to a dataframe of manageable size</w:t>
      </w:r>
    </w:p>
    <w:p w:rsidR="00000000" w:rsidDel="00000000" w:rsidP="00000000" w:rsidRDefault="00000000" w:rsidRPr="00000000" w14:paraId="00000E02">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df = </w:t>
      </w:r>
      <w:hyperlink r:id="rId262">
        <w:r w:rsidDel="00000000" w:rsidR="00000000" w:rsidRPr="00000000">
          <w:rPr>
            <w:rFonts w:ascii="Courier New" w:cs="Courier New" w:eastAsia="Courier New" w:hAnsi="Courier New"/>
            <w:shd w:fill="f3f3f3" w:val="clear"/>
            <w:rtl w:val="0"/>
          </w:rPr>
          <w:t xml:space="preserve">tbl_small.to</w:t>
        </w:r>
      </w:hyperlink>
      <w:r w:rsidDel="00000000" w:rsidR="00000000" w:rsidRPr="00000000">
        <w:rPr>
          <w:rFonts w:ascii="Courier New" w:cs="Courier New" w:eastAsia="Courier New" w:hAnsi="Courier New"/>
          <w:shd w:fill="f3f3f3" w:val="clear"/>
          <w:rtl w:val="0"/>
        </w:rPr>
        <w:t xml:space="preserve">_pandas()</w:t>
      </w:r>
      <w:r w:rsidDel="00000000" w:rsidR="00000000" w:rsidRPr="00000000">
        <w:rPr>
          <w:rtl w:val="0"/>
        </w:rPr>
      </w:r>
    </w:p>
    <w:p w:rsidR="00000000" w:rsidDel="00000000" w:rsidP="00000000" w:rsidRDefault="00000000" w:rsidRPr="00000000" w14:paraId="00000E03">
      <w:pPr>
        <w:rPr>
          <w:sz w:val="25"/>
          <w:szCs w:val="25"/>
          <w:shd w:fill="f8f8f8" w:val="clear"/>
        </w:rPr>
      </w:pPr>
      <w:r w:rsidDel="00000000" w:rsidR="00000000" w:rsidRPr="00000000">
        <w:rPr>
          <w:rtl w:val="0"/>
        </w:rPr>
      </w:r>
    </w:p>
    <w:p w:rsidR="00000000" w:rsidDel="00000000" w:rsidP="00000000" w:rsidRDefault="00000000" w:rsidRPr="00000000" w14:paraId="00000E04">
      <w:pPr>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E05">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 = spark.read.parquet('fhvhv_tripdata_2021-01.parquet')</w:t>
      </w:r>
    </w:p>
    <w:p w:rsidR="00000000" w:rsidDel="00000000" w:rsidP="00000000" w:rsidRDefault="00000000" w:rsidRPr="00000000" w14:paraId="00000E06">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df1 = df.sort('DOLocationID').limit(1000)</w:t>
      </w:r>
    </w:p>
    <w:p w:rsidR="00000000" w:rsidDel="00000000" w:rsidP="00000000" w:rsidRDefault="00000000" w:rsidRPr="00000000" w14:paraId="00000E07">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pdf = df1.select("*").toPandas()</w:t>
      </w:r>
      <w:r w:rsidDel="00000000" w:rsidR="00000000" w:rsidRPr="00000000">
        <w:rPr>
          <w:rtl w:val="0"/>
        </w:rPr>
      </w:r>
    </w:p>
    <w:p w:rsidR="00000000" w:rsidDel="00000000" w:rsidP="00000000" w:rsidRDefault="00000000" w:rsidRPr="00000000" w14:paraId="00000E08">
      <w:pPr>
        <w:rPr>
          <w:rFonts w:ascii="Consolas" w:cs="Consolas" w:eastAsia="Consolas" w:hAnsi="Consolas"/>
          <w:sz w:val="25"/>
          <w:szCs w:val="25"/>
          <w:shd w:fill="f8f8f8" w:val="clear"/>
        </w:rPr>
      </w:pPr>
      <w:r w:rsidDel="00000000" w:rsidR="00000000" w:rsidRPr="00000000">
        <w:rPr>
          <w:rtl w:val="0"/>
        </w:rPr>
      </w:r>
    </w:p>
    <w:p w:rsidR="00000000" w:rsidDel="00000000" w:rsidP="00000000" w:rsidRDefault="00000000" w:rsidRPr="00000000" w14:paraId="00000E09">
      <w:pPr>
        <w:pStyle w:val="Heading2"/>
        <w:spacing w:after="200" w:lineRule="auto"/>
        <w:rPr>
          <w:sz w:val="34"/>
          <w:szCs w:val="34"/>
        </w:rPr>
      </w:pPr>
      <w:bookmarkStart w:colFirst="0" w:colLast="0" w:name="_af76gddt6isw" w:id="390"/>
      <w:bookmarkEnd w:id="390"/>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0A">
      <w:pPr>
        <w:rPr/>
      </w:pPr>
      <w:r w:rsidDel="00000000" w:rsidR="00000000" w:rsidRPr="00000000">
        <w:rPr>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0D">
      <w:pPr>
        <w:spacing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0E">
      <w:pPr>
        <w:rPr/>
      </w:pPr>
      <w:r w:rsidDel="00000000" w:rsidR="00000000" w:rsidRPr="00000000">
        <w:rPr>
          <w:rtl w:val="0"/>
        </w:rPr>
        <w:t xml:space="preserve">Change the schema definition from </w:t>
      </w:r>
      <w:r w:rsidDel="00000000" w:rsidR="00000000" w:rsidRPr="00000000">
        <w:rPr>
          <w:rFonts w:ascii="Consolas" w:cs="Consolas" w:eastAsia="Consolas" w:hAnsi="Consolas"/>
          <w:shd w:fill="efefef" w:val="clear"/>
          <w:rtl w:val="0"/>
        </w:rPr>
        <w:t xml:space="preserve">IntegerType </w:t>
      </w:r>
      <w:r w:rsidDel="00000000" w:rsidR="00000000" w:rsidRPr="00000000">
        <w:rPr>
          <w:rtl w:val="0"/>
        </w:rPr>
        <w:t xml:space="preserve">to </w:t>
      </w:r>
      <w:r w:rsidDel="00000000" w:rsidR="00000000" w:rsidRPr="00000000">
        <w:rPr>
          <w:rFonts w:ascii="Consolas" w:cs="Consolas" w:eastAsia="Consolas" w:hAnsi="Consolas"/>
          <w:shd w:fill="efefef" w:val="clear"/>
          <w:rtl w:val="0"/>
        </w:rPr>
        <w:t xml:space="preserve">LongType</w:t>
      </w:r>
      <w:r w:rsidDel="00000000" w:rsidR="00000000" w:rsidRPr="00000000">
        <w:rPr>
          <w:rtl w:val="0"/>
        </w:rPr>
        <w:t xml:space="preserve"> and it should work</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pStyle w:val="Heading2"/>
        <w:rPr/>
      </w:pPr>
      <w:bookmarkStart w:colFirst="0" w:colLast="0" w:name="_vv9fi0j49rux" w:id="391"/>
      <w:bookmarkEnd w:id="391"/>
      <w:r w:rsidDel="00000000" w:rsidR="00000000" w:rsidRPr="00000000">
        <w:rPr>
          <w:rtl w:val="0"/>
        </w:rPr>
        <w:t xml:space="preserve">Remove white spaces from column names in Pyspark</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13">
      <w:pPr>
        <w:jc w:val="right"/>
        <w:rPr/>
      </w:pPr>
      <w:r w:rsidDel="00000000" w:rsidR="00000000" w:rsidRPr="00000000">
        <w:rPr>
          <w:rtl w:val="0"/>
        </w:rPr>
        <w:t xml:space="preserve">Krishna Anand</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pStyle w:val="Heading2"/>
        <w:rPr>
          <w:sz w:val="34"/>
          <w:szCs w:val="34"/>
        </w:rPr>
      </w:pPr>
      <w:bookmarkStart w:colFirst="0" w:colLast="0" w:name="_rvyni11cnn80" w:id="392"/>
      <w:bookmarkEnd w:id="392"/>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This error comes up on the Spark video 5.3.1 - First Look at Spark/PySpark,</w:t>
      </w:r>
    </w:p>
    <w:p w:rsidR="00000000" w:rsidDel="00000000" w:rsidP="00000000" w:rsidRDefault="00000000" w:rsidRPr="00000000" w14:paraId="00000E18">
      <w:pPr>
        <w:rPr/>
      </w:pPr>
      <w:r w:rsidDel="00000000" w:rsidR="00000000" w:rsidRPr="00000000">
        <w:rPr>
          <w:rtl w:val="0"/>
        </w:rPr>
        <w:t xml:space="preserve">because as at the creation of the video, 2021 data was the most recent which utilised csv files but as at now its parquet.</w:t>
      </w:r>
    </w:p>
    <w:p w:rsidR="00000000" w:rsidDel="00000000" w:rsidP="00000000" w:rsidRDefault="00000000" w:rsidRPr="00000000" w14:paraId="00000E19">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1A">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Another option is adding the following after importing pandas, if one does not want to downgrade pandas version (</w:t>
      </w:r>
      <w:hyperlink r:id="rId263">
        <w:r w:rsidDel="00000000" w:rsidR="00000000" w:rsidRPr="00000000">
          <w:rPr>
            <w:u w:val="single"/>
            <w:rtl w:val="0"/>
          </w:rPr>
          <w:t xml:space="preserve">source</w:t>
        </w:r>
      </w:hyperlink>
      <w:r w:rsidDel="00000000" w:rsidR="00000000" w:rsidRPr="00000000">
        <w:rPr>
          <w:rtl w:val="0"/>
        </w:rPr>
        <w:t xml:space="preserve">) : </w:t>
      </w:r>
    </w:p>
    <w:p w:rsidR="00000000" w:rsidDel="00000000" w:rsidP="00000000" w:rsidRDefault="00000000" w:rsidRPr="00000000" w14:paraId="00000E1D">
      <w:pPr>
        <w:rPr>
          <w:b w:val="1"/>
          <w:shd w:fill="b7b7b7" w:val="clear"/>
        </w:rPr>
      </w:pPr>
      <w:r w:rsidDel="00000000" w:rsidR="00000000" w:rsidRPr="00000000">
        <w:rPr>
          <w:b w:val="1"/>
          <w:shd w:fill="b7b7b7" w:val="clear"/>
          <w:rtl w:val="0"/>
        </w:rPr>
        <w:t xml:space="preserve">pd.DataFrame.iteritems = pd.DataFrame.items</w:t>
      </w:r>
    </w:p>
    <w:p w:rsidR="00000000" w:rsidDel="00000000" w:rsidP="00000000" w:rsidRDefault="00000000" w:rsidRPr="00000000" w14:paraId="00000E1E">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1F">
      <w:pPr>
        <w:rPr>
          <w:u w:val="single"/>
        </w:rPr>
      </w:pPr>
      <w:r w:rsidDel="00000000" w:rsidR="00000000" w:rsidRPr="00000000">
        <w:rPr>
          <w:rtl w:val="0"/>
        </w:rPr>
      </w:r>
    </w:p>
    <w:p w:rsidR="00000000" w:rsidDel="00000000" w:rsidP="00000000" w:rsidRDefault="00000000" w:rsidRPr="00000000" w14:paraId="00000E20">
      <w:pPr>
        <w:pStyle w:val="Heading2"/>
        <w:rPr>
          <w:sz w:val="34"/>
          <w:szCs w:val="34"/>
        </w:rPr>
      </w:pPr>
      <w:bookmarkStart w:colFirst="0" w:colLast="0" w:name="_iwby4b1yheth"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21">
      <w:pPr>
        <w:spacing w:after="0" w:lineRule="auto"/>
        <w:rPr>
          <w:sz w:val="22"/>
          <w:szCs w:val="22"/>
        </w:rPr>
      </w:pPr>
      <w:r w:rsidDel="00000000" w:rsidR="00000000" w:rsidRPr="00000000">
        <w:rPr>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22">
      <w:pPr>
        <w:spacing w:after="0" w:lineRule="auto"/>
        <w:rPr>
          <w:sz w:val="22"/>
          <w:szCs w:val="22"/>
        </w:rPr>
      </w:pPr>
      <w:r w:rsidDel="00000000" w:rsidR="00000000" w:rsidRPr="00000000">
        <w:rPr>
          <w:sz w:val="22"/>
          <w:szCs w:val="22"/>
          <w:rtl w:val="0"/>
        </w:rPr>
        <w:t xml:space="preserve">       export SPARK_HOME="${HOME}/spark/spark-3.5.1-bin-hadoop3"</w:t>
      </w:r>
    </w:p>
    <w:p w:rsidR="00000000" w:rsidDel="00000000" w:rsidP="00000000" w:rsidRDefault="00000000" w:rsidRPr="00000000" w14:paraId="00000E23">
      <w:pPr>
        <w:spacing w:after="0" w:lineRule="auto"/>
        <w:rPr>
          <w:sz w:val="22"/>
          <w:szCs w:val="22"/>
        </w:rPr>
      </w:pPr>
      <w:r w:rsidDel="00000000" w:rsidR="00000000" w:rsidRPr="00000000">
        <w:rPr>
          <w:sz w:val="22"/>
          <w:szCs w:val="22"/>
          <w:rtl w:val="0"/>
        </w:rPr>
        <w:t xml:space="preserve">        export PATH="${SPARK_HOME}/bin:${PATH}"</w:t>
      </w:r>
    </w:p>
    <w:p w:rsidR="00000000" w:rsidDel="00000000" w:rsidP="00000000" w:rsidRDefault="00000000" w:rsidRPr="00000000" w14:paraId="00000E24">
      <w:pPr>
        <w:rPr>
          <w:u w:val="single"/>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pStyle w:val="Heading2"/>
        <w:keepNext w:val="0"/>
        <w:keepLines w:val="0"/>
        <w:spacing w:before="180" w:line="288" w:lineRule="auto"/>
        <w:rPr>
          <w:sz w:val="34"/>
          <w:szCs w:val="34"/>
        </w:rPr>
      </w:pPr>
      <w:bookmarkStart w:colFirst="0" w:colLast="0" w:name="_vwj4ohstpti" w:id="394"/>
      <w:bookmarkEnd w:id="394"/>
      <w:r w:rsidDel="00000000" w:rsidR="00000000" w:rsidRPr="00000000">
        <w:rPr>
          <w:sz w:val="34"/>
          <w:szCs w:val="34"/>
          <w:rtl w:val="0"/>
        </w:rPr>
        <w:t xml:space="preserve">Spark Standalone Mode on Windows</w:t>
      </w:r>
    </w:p>
    <w:p w:rsidR="00000000" w:rsidDel="00000000" w:rsidP="00000000" w:rsidRDefault="00000000" w:rsidRPr="00000000" w14:paraId="00000E27">
      <w:pPr>
        <w:numPr>
          <w:ilvl w:val="0"/>
          <w:numId w:val="78"/>
        </w:numPr>
        <w:ind w:left="720" w:hanging="360"/>
      </w:pPr>
      <w:r w:rsidDel="00000000" w:rsidR="00000000" w:rsidRPr="00000000">
        <w:rPr>
          <w:rtl w:val="0"/>
        </w:rPr>
        <w:t xml:space="preserve">Open a CMD terminal in administrator mode</w:t>
      </w:r>
    </w:p>
    <w:p w:rsidR="00000000" w:rsidDel="00000000" w:rsidP="00000000" w:rsidRDefault="00000000" w:rsidRPr="00000000" w14:paraId="00000E28">
      <w:pPr>
        <w:numPr>
          <w:ilvl w:val="0"/>
          <w:numId w:val="78"/>
        </w:numPr>
        <w:ind w:left="720" w:hanging="360"/>
      </w:pPr>
      <w:r w:rsidDel="00000000" w:rsidR="00000000" w:rsidRPr="00000000">
        <w:rPr>
          <w:rtl w:val="0"/>
        </w:rPr>
        <w:t xml:space="preserve">cd %SPARK_HOME%</w:t>
      </w:r>
    </w:p>
    <w:p w:rsidR="00000000" w:rsidDel="00000000" w:rsidP="00000000" w:rsidRDefault="00000000" w:rsidRPr="00000000" w14:paraId="00000E29">
      <w:pPr>
        <w:numPr>
          <w:ilvl w:val="0"/>
          <w:numId w:val="78"/>
        </w:numPr>
        <w:ind w:left="720" w:hanging="360"/>
      </w:pPr>
      <w:r w:rsidDel="00000000" w:rsidR="00000000" w:rsidRPr="00000000">
        <w:rPr>
          <w:rtl w:val="0"/>
        </w:rPr>
        <w:t xml:space="preserve">Start a master node:</w:t>
      </w:r>
      <w:r w:rsidDel="00000000" w:rsidR="00000000" w:rsidRPr="00000000">
        <w:rPr>
          <w:rFonts w:ascii="Courier New" w:cs="Courier New" w:eastAsia="Courier New" w:hAnsi="Courier New"/>
          <w:shd w:fill="f2f2f2" w:val="clear"/>
          <w:rtl w:val="0"/>
        </w:rPr>
        <w:t xml:space="preserve"> bin\spark-class org.apache.spark.deploy.master.Master</w:t>
      </w:r>
    </w:p>
    <w:p w:rsidR="00000000" w:rsidDel="00000000" w:rsidP="00000000" w:rsidRDefault="00000000" w:rsidRPr="00000000" w14:paraId="00000E2A">
      <w:pPr>
        <w:numPr>
          <w:ilvl w:val="0"/>
          <w:numId w:val="78"/>
        </w:numPr>
        <w:spacing w:after="0" w:lineRule="auto"/>
        <w:ind w:left="720" w:hanging="360"/>
      </w:pPr>
      <w:r w:rsidDel="00000000" w:rsidR="00000000" w:rsidRPr="00000000">
        <w:rPr>
          <w:rtl w:val="0"/>
        </w:rPr>
        <w:t xml:space="preserve">Start a worker node:</w:t>
      </w:r>
      <w:r w:rsidDel="00000000" w:rsidR="00000000" w:rsidRPr="00000000">
        <w:rPr>
          <w:rFonts w:ascii="Courier New" w:cs="Courier New" w:eastAsia="Courier New" w:hAnsi="Courier New"/>
          <w:shd w:fill="f2f2f2" w:val="clear"/>
          <w:rtl w:val="0"/>
        </w:rPr>
        <w:t xml:space="preserve"> bin\spark-class org.apache.spark.deploy.worker.Worker spark://&lt;master_ip&gt;:&lt;port&gt; --host &lt;IP_ADDR&gt;</w:t>
      </w:r>
    </w:p>
    <w:p w:rsidR="00000000" w:rsidDel="00000000" w:rsidP="00000000" w:rsidRDefault="00000000" w:rsidRPr="00000000" w14:paraId="00000E2B">
      <w:pPr>
        <w:numPr>
          <w:ilvl w:val="0"/>
          <w:numId w:val="78"/>
        </w:numPr>
        <w:spacing w:after="0" w:lineRule="auto"/>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2C">
      <w:pPr>
        <w:numPr>
          <w:ilvl w:val="0"/>
          <w:numId w:val="78"/>
        </w:numPr>
        <w:spacing w:after="0" w:lineRule="auto"/>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2D">
      <w:pPr>
        <w:numPr>
          <w:ilvl w:val="1"/>
          <w:numId w:val="78"/>
        </w:numPr>
        <w:ind w:left="1440" w:hanging="360"/>
        <w:rPr>
          <w:rFonts w:ascii="Courier New" w:cs="Courier New" w:eastAsia="Courier New" w:hAnsi="Courier New"/>
          <w:shd w:fill="f2f2f2" w:val="clear"/>
        </w:rPr>
      </w:pPr>
      <w:r w:rsidDel="00000000" w:rsidR="00000000" w:rsidRPr="00000000">
        <w:rPr>
          <w:rtl w:val="0"/>
        </w:rPr>
        <w:t xml:space="preserve"> </w:t>
      </w:r>
      <w:r w:rsidDel="00000000" w:rsidR="00000000" w:rsidRPr="00000000">
        <w:rPr>
          <w:rFonts w:ascii="Courier New" w:cs="Courier New" w:eastAsia="Courier New" w:hAnsi="Courier New"/>
          <w:shd w:fill="f2f2f2" w:val="clear"/>
          <w:rtl w:val="0"/>
        </w:rPr>
        <w:t xml:space="preserve">spark://&lt;master_ip&gt;:&lt;port&gt;:</w:t>
      </w:r>
      <w:r w:rsidDel="00000000" w:rsidR="00000000" w:rsidRPr="00000000">
        <w:rPr>
          <w:rtl w:val="0"/>
        </w:rPr>
        <w:t xml:space="preserve"> copy the address from the previous command, in my case it was spark://localhost:7077</w:t>
      </w:r>
    </w:p>
    <w:p w:rsidR="00000000" w:rsidDel="00000000" w:rsidP="00000000" w:rsidRDefault="00000000" w:rsidRPr="00000000" w14:paraId="00000E2E">
      <w:pPr>
        <w:numPr>
          <w:ilvl w:val="1"/>
          <w:numId w:val="78"/>
        </w:numPr>
        <w:ind w:left="1440" w:hanging="360"/>
      </w:pPr>
      <w:r w:rsidDel="00000000" w:rsidR="00000000" w:rsidRPr="00000000">
        <w:rPr>
          <w:rtl w:val="0"/>
        </w:rPr>
        <w:t xml:space="preserve">Use </w:t>
      </w:r>
      <w:r w:rsidDel="00000000" w:rsidR="00000000" w:rsidRPr="00000000">
        <w:rPr>
          <w:rFonts w:ascii="Courier New" w:cs="Courier New" w:eastAsia="Courier New" w:hAnsi="Courier New"/>
          <w:shd w:fill="f2f2f2" w:val="clear"/>
          <w:rtl w:val="0"/>
        </w:rPr>
        <w:t xml:space="preserve">--host &lt;IP_ADDR&gt;</w:t>
      </w:r>
      <w:r w:rsidDel="00000000" w:rsidR="00000000" w:rsidRPr="00000000">
        <w:rPr>
          <w:rtl w:val="0"/>
        </w:rPr>
        <w:t xml:space="preserve"> if you want to run the worker on a different machine. For now leave it empty.</w:t>
      </w:r>
    </w:p>
    <w:p w:rsidR="00000000" w:rsidDel="00000000" w:rsidP="00000000" w:rsidRDefault="00000000" w:rsidRPr="00000000" w14:paraId="00000E2F">
      <w:pPr>
        <w:numPr>
          <w:ilvl w:val="0"/>
          <w:numId w:val="78"/>
        </w:numPr>
        <w:ind w:left="720" w:hanging="360"/>
      </w:pPr>
      <w:r w:rsidDel="00000000" w:rsidR="00000000" w:rsidRPr="00000000">
        <w:rPr>
          <w:rtl w:val="0"/>
        </w:rPr>
        <w:t xml:space="preserve">Now you can access Spark UI through localhost:8080</w:t>
      </w:r>
    </w:p>
    <w:p w:rsidR="00000000" w:rsidDel="00000000" w:rsidP="00000000" w:rsidRDefault="00000000" w:rsidRPr="00000000" w14:paraId="00000E30">
      <w:pPr>
        <w:rPr>
          <w:highlight w:val="white"/>
        </w:rPr>
      </w:pPr>
      <w:r w:rsidDel="00000000" w:rsidR="00000000" w:rsidRPr="00000000">
        <w:rPr>
          <w:rtl w:val="0"/>
        </w:rPr>
      </w:r>
    </w:p>
    <w:p w:rsidR="00000000" w:rsidDel="00000000" w:rsidP="00000000" w:rsidRDefault="00000000" w:rsidRPr="00000000" w14:paraId="00000E31">
      <w:pPr>
        <w:pStyle w:val="Heading2"/>
        <w:rPr>
          <w:sz w:val="24"/>
          <w:szCs w:val="24"/>
          <w:highlight w:val="white"/>
        </w:rPr>
      </w:pPr>
      <w:bookmarkStart w:colFirst="0" w:colLast="0" w:name="_x7g24o2hwlly" w:id="395"/>
      <w:bookmarkEnd w:id="395"/>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32">
      <w:pPr>
        <w:rPr>
          <w:highlight w:val="white"/>
        </w:rPr>
      </w:pPr>
      <w:r w:rsidDel="00000000" w:rsidR="00000000" w:rsidRPr="00000000">
        <w:rPr>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33">
      <w:pPr>
        <w:rPr>
          <w:highlight w:val="white"/>
        </w:rPr>
      </w:pPr>
      <w:r w:rsidDel="00000000" w:rsidR="00000000" w:rsidRPr="00000000">
        <w:rPr>
          <w:rtl w:val="0"/>
        </w:rPr>
      </w:r>
    </w:p>
    <w:p w:rsidR="00000000" w:rsidDel="00000000" w:rsidP="00000000" w:rsidRDefault="00000000" w:rsidRPr="00000000" w14:paraId="00000E34">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import findspark </w:t>
      </w:r>
    </w:p>
    <w:p w:rsidR="00000000" w:rsidDel="00000000" w:rsidP="00000000" w:rsidRDefault="00000000" w:rsidRPr="00000000" w14:paraId="00000E35">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findspark.init()</w:t>
      </w:r>
    </w:p>
    <w:p w:rsidR="00000000" w:rsidDel="00000000" w:rsidP="00000000" w:rsidRDefault="00000000" w:rsidRPr="00000000" w14:paraId="00000E36">
      <w:pPr>
        <w:rPr>
          <w:rFonts w:ascii="Consolas" w:cs="Consolas" w:eastAsia="Consolas" w:hAnsi="Consolas"/>
        </w:rPr>
      </w:pPr>
      <w:r w:rsidDel="00000000" w:rsidR="00000000" w:rsidRPr="00000000">
        <w:rPr>
          <w:rtl w:val="0"/>
        </w:rPr>
      </w:r>
    </w:p>
    <w:p w:rsidR="00000000" w:rsidDel="00000000" w:rsidP="00000000" w:rsidRDefault="00000000" w:rsidRPr="00000000" w14:paraId="00000E37">
      <w:pPr>
        <w:pStyle w:val="Heading2"/>
        <w:rPr>
          <w:sz w:val="34"/>
          <w:szCs w:val="34"/>
        </w:rPr>
      </w:pPr>
      <w:bookmarkStart w:colFirst="0" w:colLast="0" w:name="_5gnfeihi0ul2" w:id="396"/>
      <w:bookmarkEnd w:id="396"/>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Fonts w:ascii="Arial Unicode MS" w:cs="Arial Unicode MS" w:eastAsia="Arial Unicode MS" w:hAnsi="Arial Unicode MS"/>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3C">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3D">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3E">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3F">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40">
      <w:pPr>
        <w:shd w:fill="ffffff" w:val="clea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41">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42">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43">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44">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45">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46">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2"/>
        <w:rPr>
          <w:sz w:val="34"/>
          <w:szCs w:val="34"/>
        </w:rPr>
      </w:pPr>
      <w:bookmarkStart w:colFirst="0" w:colLast="0" w:name="_3505jra41jq7" w:id="397"/>
      <w:bookmarkEnd w:id="397"/>
      <w:r w:rsidDel="00000000" w:rsidR="00000000" w:rsidRPr="00000000">
        <w:rPr>
          <w:rtl w:val="0"/>
        </w:rPr>
      </w:r>
    </w:p>
    <w:p w:rsidR="00000000" w:rsidDel="00000000" w:rsidP="00000000" w:rsidRDefault="00000000" w:rsidRPr="00000000" w14:paraId="00000E49">
      <w:pPr>
        <w:pStyle w:val="Heading2"/>
        <w:rPr>
          <w:sz w:val="34"/>
          <w:szCs w:val="34"/>
        </w:rPr>
      </w:pPr>
      <w:bookmarkStart w:colFirst="0" w:colLast="0" w:name="_r5vasf1h37pn" w:id="398"/>
      <w:bookmarkEnd w:id="398"/>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4A">
      <w:pPr>
        <w:rPr/>
      </w:pPr>
      <w:r w:rsidDel="00000000" w:rsidR="00000000" w:rsidRPr="00000000">
        <w:rPr>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4C">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4D">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4E">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4F">
      <w:pPr>
        <w:pStyle w:val="Heading2"/>
        <w:rPr>
          <w:sz w:val="34"/>
          <w:szCs w:val="34"/>
        </w:rPr>
      </w:pPr>
      <w:bookmarkStart w:colFirst="0" w:colLast="0" w:name="_xfxdqrd2ewlk" w:id="399"/>
      <w:bookmarkEnd w:id="399"/>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50">
      <w:pPr>
        <w:rPr/>
      </w:pPr>
      <w:r w:rsidDel="00000000" w:rsidR="00000000" w:rsidRPr="00000000">
        <w:rPr>
          <w:rtl w:val="0"/>
        </w:rPr>
        <w:t xml:space="preserve">Make sure you have your credentials of your GCP in your VM under the location defined in the script.</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pStyle w:val="Heading2"/>
        <w:rPr>
          <w:sz w:val="34"/>
          <w:szCs w:val="34"/>
        </w:rPr>
      </w:pPr>
      <w:bookmarkStart w:colFirst="0" w:colLast="0" w:name="_dwpv31jj39ss" w:id="400"/>
      <w:bookmarkEnd w:id="400"/>
      <w:r w:rsidDel="00000000" w:rsidR="00000000" w:rsidRPr="00000000">
        <w:rPr>
          <w:sz w:val="34"/>
          <w:szCs w:val="34"/>
          <w:rtl w:val="0"/>
        </w:rPr>
        <w:t xml:space="preserve">Spark docker-compose setup</w:t>
      </w:r>
    </w:p>
    <w:p w:rsidR="00000000" w:rsidDel="00000000" w:rsidP="00000000" w:rsidRDefault="00000000" w:rsidRPr="00000000" w14:paraId="00000E53">
      <w:pPr>
        <w:rPr/>
      </w:pPr>
      <w:r w:rsidDel="00000000" w:rsidR="00000000" w:rsidRPr="00000000">
        <w:rPr>
          <w:rtl w:val="0"/>
        </w:rPr>
        <w:t xml:space="preserve">To run spark in docker setup</w:t>
      </w:r>
    </w:p>
    <w:p w:rsidR="00000000" w:rsidDel="00000000" w:rsidP="00000000" w:rsidRDefault="00000000" w:rsidRPr="00000000" w14:paraId="00000E54">
      <w:pPr>
        <w:rPr/>
      </w:pPr>
      <w:r w:rsidDel="00000000" w:rsidR="00000000" w:rsidRPr="00000000">
        <w:rPr>
          <w:rtl w:val="0"/>
        </w:rPr>
        <w:t xml:space="preserve">1. Build bitnami spark docker</w:t>
      </w:r>
    </w:p>
    <w:p w:rsidR="00000000" w:rsidDel="00000000" w:rsidP="00000000" w:rsidRDefault="00000000" w:rsidRPr="00000000" w14:paraId="00000E55">
      <w:pPr>
        <w:rPr/>
      </w:pPr>
      <w:r w:rsidDel="00000000" w:rsidR="00000000" w:rsidRPr="00000000">
        <w:rPr>
          <w:rtl w:val="0"/>
        </w:rPr>
        <w:tab/>
        <w:t xml:space="preserve">a. clone bitnami repo using command</w:t>
      </w:r>
    </w:p>
    <w:p w:rsidR="00000000" w:rsidDel="00000000" w:rsidP="00000000" w:rsidRDefault="00000000" w:rsidRPr="00000000" w14:paraId="00000E56">
      <w:pPr>
        <w:rPr>
          <w:rFonts w:ascii="Roboto Mono" w:cs="Roboto Mono" w:eastAsia="Roboto Mono" w:hAnsi="Roboto Mono"/>
          <w:shd w:fill="f3f3f3" w:val="clear"/>
        </w:rPr>
      </w:pPr>
      <w:r w:rsidDel="00000000" w:rsidR="00000000" w:rsidRPr="00000000">
        <w:rPr>
          <w:rtl w:val="0"/>
        </w:rPr>
        <w:t xml:space="preserve">    </w:t>
        <w:tab/>
      </w:r>
      <w:r w:rsidDel="00000000" w:rsidR="00000000" w:rsidRPr="00000000">
        <w:rPr>
          <w:rFonts w:ascii="Roboto Mono" w:cs="Roboto Mono" w:eastAsia="Roboto Mono" w:hAnsi="Roboto Mono"/>
          <w:shd w:fill="f3f3f3" w:val="clear"/>
          <w:rtl w:val="0"/>
        </w:rPr>
        <w:t xml:space="preserve">git clone https://github.com/bitnami/containers.git</w:t>
      </w:r>
    </w:p>
    <w:p w:rsidR="00000000" w:rsidDel="00000000" w:rsidP="00000000" w:rsidRDefault="00000000" w:rsidRPr="00000000" w14:paraId="00000E57">
      <w:pPr>
        <w:rPr/>
      </w:pPr>
      <w:r w:rsidDel="00000000" w:rsidR="00000000" w:rsidRPr="00000000">
        <w:rPr>
          <w:rtl w:val="0"/>
        </w:rPr>
        <w:t xml:space="preserve">    </w:t>
        <w:tab/>
        <w:t xml:space="preserve">(tested on commit 9cef8b892d29c04f8a271a644341c8222790c992)   </w:t>
        <w:tab/>
        <w:t xml:space="preserve"> </w:t>
      </w:r>
    </w:p>
    <w:p w:rsidR="00000000" w:rsidDel="00000000" w:rsidP="00000000" w:rsidRDefault="00000000" w:rsidRPr="00000000" w14:paraId="00000E58">
      <w:pPr>
        <w:rPr/>
      </w:pPr>
      <w:r w:rsidDel="00000000" w:rsidR="00000000" w:rsidRPr="00000000">
        <w:rPr>
          <w:rtl w:val="0"/>
        </w:rPr>
        <w:tab/>
        <w:t xml:space="preserve">b. edit file `bitnami/spark/3.3/debian-11/Dockerfile` and update java and spark version as following</w:t>
      </w:r>
    </w:p>
    <w:p w:rsidR="00000000" w:rsidDel="00000000" w:rsidP="00000000" w:rsidRDefault="00000000" w:rsidRPr="00000000" w14:paraId="00000E59">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"python-3.10.10-2-linux-${OS_ARCH}-debian-11" \</w:t>
      </w:r>
    </w:p>
    <w:p w:rsidR="00000000" w:rsidDel="00000000" w:rsidP="00000000" w:rsidRDefault="00000000" w:rsidRPr="00000000" w14:paraId="00000E5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"java-17.0.5-8-3-linux-${OS_ARCH}-debian-11" \</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    </w:t>
        <w:tab/>
        <w:t xml:space="preserve">reference: https://github.com/bitnami/containers/issues/13409</w:t>
      </w:r>
    </w:p>
    <w:p w:rsidR="00000000" w:rsidDel="00000000" w:rsidP="00000000" w:rsidRDefault="00000000" w:rsidRPr="00000000" w14:paraId="00000E5D">
      <w:pPr>
        <w:rPr/>
      </w:pPr>
      <w:r w:rsidDel="00000000" w:rsidR="00000000" w:rsidRPr="00000000">
        <w:rPr>
          <w:rtl w:val="0"/>
        </w:rPr>
        <w:tab/>
        <w:t xml:space="preserve">c. build docker image by navigating to above directory and running docker build command</w:t>
      </w:r>
    </w:p>
    <w:p w:rsidR="00000000" w:rsidDel="00000000" w:rsidP="00000000" w:rsidRDefault="00000000" w:rsidRPr="00000000" w14:paraId="00000E5E">
      <w:pPr>
        <w:rPr/>
      </w:pPr>
      <w:r w:rsidDel="00000000" w:rsidR="00000000" w:rsidRPr="00000000">
        <w:rPr>
          <w:rtl w:val="0"/>
        </w:rPr>
        <w:t xml:space="preserve">    </w:t>
        <w:tab/>
        <w:t xml:space="preserve">navigate </w:t>
      </w:r>
      <w:r w:rsidDel="00000000" w:rsidR="00000000" w:rsidRPr="00000000">
        <w:rPr>
          <w:rFonts w:ascii="Roboto Mono" w:cs="Roboto Mono" w:eastAsia="Roboto Mono" w:hAnsi="Roboto Mono"/>
          <w:shd w:fill="f3f3f3" w:val="clear"/>
          <w:rtl w:val="0"/>
        </w:rPr>
        <w:t xml:space="preserve">cd bitnami/spark/3.3/debian-11/</w:t>
      </w: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    </w:t>
        <w:tab/>
        <w:t xml:space="preserve">build command </w:t>
      </w:r>
      <w:r w:rsidDel="00000000" w:rsidR="00000000" w:rsidRPr="00000000">
        <w:rPr>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2. run docker compose</w:t>
      </w:r>
    </w:p>
    <w:p w:rsidR="00000000" w:rsidDel="00000000" w:rsidP="00000000" w:rsidRDefault="00000000" w:rsidRPr="00000000" w14:paraId="00000E61">
      <w:pPr>
        <w:rPr/>
      </w:pPr>
      <w:r w:rsidDel="00000000" w:rsidR="00000000" w:rsidRPr="00000000">
        <w:rPr>
          <w:rtl w:val="0"/>
        </w:rPr>
        <w:tab/>
        <w:t xml:space="preserve">using following file</w:t>
      </w:r>
    </w:p>
    <w:p w:rsidR="00000000" w:rsidDel="00000000" w:rsidP="00000000" w:rsidRDefault="00000000" w:rsidRPr="00000000" w14:paraId="00000E62">
      <w:pPr>
        <w:rPr/>
      </w:pPr>
      <w:r w:rsidDel="00000000" w:rsidR="00000000" w:rsidRPr="00000000">
        <w:rPr>
          <w:rtl w:val="0"/>
        </w:rPr>
        <w:t xml:space="preserve">```yaml docker-compose.yml</w:t>
      </w:r>
    </w:p>
    <w:p w:rsidR="00000000" w:rsidDel="00000000" w:rsidP="00000000" w:rsidRDefault="00000000" w:rsidRPr="00000000" w14:paraId="00000E63">
      <w:pPr>
        <w:rPr>
          <w:shd w:fill="f3f3f3" w:val="clear"/>
        </w:rPr>
      </w:pPr>
      <w:r w:rsidDel="00000000" w:rsidR="00000000" w:rsidRPr="00000000">
        <w:rPr>
          <w:shd w:fill="f3f3f3" w:val="clear"/>
          <w:rtl w:val="0"/>
        </w:rPr>
        <w:t xml:space="preserve">version: '2'</w:t>
      </w:r>
    </w:p>
    <w:p w:rsidR="00000000" w:rsidDel="00000000" w:rsidP="00000000" w:rsidRDefault="00000000" w:rsidRPr="00000000" w14:paraId="00000E64">
      <w:pPr>
        <w:rPr>
          <w:shd w:fill="f3f3f3" w:val="clear"/>
        </w:rPr>
      </w:pPr>
      <w:r w:rsidDel="00000000" w:rsidR="00000000" w:rsidRPr="00000000">
        <w:rPr>
          <w:rtl w:val="0"/>
        </w:rPr>
      </w:r>
    </w:p>
    <w:p w:rsidR="00000000" w:rsidDel="00000000" w:rsidP="00000000" w:rsidRDefault="00000000" w:rsidRPr="00000000" w14:paraId="00000E65">
      <w:pPr>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E66">
      <w:pPr>
        <w:rPr>
          <w:shd w:fill="f3f3f3" w:val="clear"/>
        </w:rPr>
      </w:pPr>
      <w:r w:rsidDel="00000000" w:rsidR="00000000" w:rsidRPr="00000000">
        <w:rPr>
          <w:shd w:fill="f3f3f3" w:val="clear"/>
          <w:rtl w:val="0"/>
        </w:rPr>
        <w:t xml:space="preserve">  spark:</w:t>
      </w:r>
    </w:p>
    <w:p w:rsidR="00000000" w:rsidDel="00000000" w:rsidP="00000000" w:rsidRDefault="00000000" w:rsidRPr="00000000" w14:paraId="00000E67">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68">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69">
      <w:pPr>
        <w:rPr>
          <w:shd w:fill="f3f3f3" w:val="clear"/>
        </w:rPr>
      </w:pPr>
      <w:r w:rsidDel="00000000" w:rsidR="00000000" w:rsidRPr="00000000">
        <w:rPr>
          <w:shd w:fill="f3f3f3" w:val="clear"/>
          <w:rtl w:val="0"/>
        </w:rPr>
        <w:t xml:space="preserve">  </w:t>
        <w:tab/>
        <w:t xml:space="preserve">- SPARK_MODE=master</w:t>
      </w:r>
    </w:p>
    <w:p w:rsidR="00000000" w:rsidDel="00000000" w:rsidP="00000000" w:rsidRDefault="00000000" w:rsidRPr="00000000" w14:paraId="00000E6A">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6B">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6C">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6D">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6E">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6F">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0">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71">
      <w:pPr>
        <w:rPr>
          <w:shd w:fill="f3f3f3" w:val="clear"/>
        </w:rPr>
      </w:pPr>
      <w:r w:rsidDel="00000000" w:rsidR="00000000" w:rsidRPr="00000000">
        <w:rPr>
          <w:shd w:fill="f3f3f3" w:val="clear"/>
          <w:rtl w:val="0"/>
        </w:rPr>
        <w:t xml:space="preserve">  </w:t>
        <w:tab/>
        <w:t xml:space="preserve">- '8080:8080'</w:t>
      </w:r>
    </w:p>
    <w:p w:rsidR="00000000" w:rsidDel="00000000" w:rsidP="00000000" w:rsidRDefault="00000000" w:rsidRPr="00000000" w14:paraId="00000E72">
      <w:pPr>
        <w:rPr>
          <w:shd w:fill="f3f3f3" w:val="clear"/>
        </w:rPr>
      </w:pPr>
      <w:r w:rsidDel="00000000" w:rsidR="00000000" w:rsidRPr="00000000">
        <w:rPr>
          <w:shd w:fill="f3f3f3" w:val="clear"/>
          <w:rtl w:val="0"/>
        </w:rPr>
        <w:t xml:space="preserve">  </w:t>
        <w:tab/>
        <w:t xml:space="preserve">- '7077:7077'</w:t>
      </w:r>
    </w:p>
    <w:p w:rsidR="00000000" w:rsidDel="00000000" w:rsidP="00000000" w:rsidRDefault="00000000" w:rsidRPr="00000000" w14:paraId="00000E73">
      <w:pPr>
        <w:rPr>
          <w:shd w:fill="f3f3f3" w:val="clear"/>
        </w:rPr>
      </w:pPr>
      <w:r w:rsidDel="00000000" w:rsidR="00000000" w:rsidRPr="00000000">
        <w:rPr>
          <w:shd w:fill="f3f3f3" w:val="clear"/>
          <w:rtl w:val="0"/>
        </w:rPr>
        <w:t xml:space="preserve">  spark-worker:</w:t>
      </w:r>
    </w:p>
    <w:p w:rsidR="00000000" w:rsidDel="00000000" w:rsidP="00000000" w:rsidRDefault="00000000" w:rsidRPr="00000000" w14:paraId="00000E74">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75">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76">
      <w:pPr>
        <w:rPr>
          <w:shd w:fill="f3f3f3" w:val="clear"/>
        </w:rPr>
      </w:pPr>
      <w:r w:rsidDel="00000000" w:rsidR="00000000" w:rsidRPr="00000000">
        <w:rPr>
          <w:shd w:fill="f3f3f3" w:val="clear"/>
          <w:rtl w:val="0"/>
        </w:rPr>
        <w:t xml:space="preserve">  </w:t>
        <w:tab/>
        <w:t xml:space="preserve">- SPARK_MODE=worker</w:t>
      </w:r>
    </w:p>
    <w:p w:rsidR="00000000" w:rsidDel="00000000" w:rsidP="00000000" w:rsidRDefault="00000000" w:rsidRPr="00000000" w14:paraId="00000E77">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78">
      <w:pPr>
        <w:rPr>
          <w:shd w:fill="f3f3f3" w:val="clear"/>
        </w:rPr>
      </w:pPr>
      <w:r w:rsidDel="00000000" w:rsidR="00000000" w:rsidRPr="00000000">
        <w:rPr>
          <w:shd w:fill="f3f3f3" w:val="clear"/>
          <w:rtl w:val="0"/>
        </w:rPr>
        <w:t xml:space="preserve">  </w:t>
        <w:tab/>
        <w:t xml:space="preserve">- SPARK_WORKER_MEMORY=1G</w:t>
      </w:r>
    </w:p>
    <w:p w:rsidR="00000000" w:rsidDel="00000000" w:rsidP="00000000" w:rsidRDefault="00000000" w:rsidRPr="00000000" w14:paraId="00000E79">
      <w:pPr>
        <w:rPr>
          <w:shd w:fill="f3f3f3" w:val="clear"/>
        </w:rPr>
      </w:pPr>
      <w:r w:rsidDel="00000000" w:rsidR="00000000" w:rsidRPr="00000000">
        <w:rPr>
          <w:shd w:fill="f3f3f3" w:val="clear"/>
          <w:rtl w:val="0"/>
        </w:rPr>
        <w:t xml:space="preserve">  </w:t>
        <w:tab/>
        <w:t xml:space="preserve">- SPARK_WORKER_CORES=1</w:t>
      </w:r>
    </w:p>
    <w:p w:rsidR="00000000" w:rsidDel="00000000" w:rsidP="00000000" w:rsidRDefault="00000000" w:rsidRPr="00000000" w14:paraId="00000E7A">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7B">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7C">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7D">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7E">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F">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80">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1">
      <w:pPr>
        <w:rPr>
          <w:shd w:fill="f3f3f3" w:val="clear"/>
        </w:rPr>
      </w:pPr>
      <w:r w:rsidDel="00000000" w:rsidR="00000000" w:rsidRPr="00000000">
        <w:rPr>
          <w:shd w:fill="f3f3f3" w:val="clear"/>
          <w:rtl w:val="0"/>
        </w:rPr>
        <w:t xml:space="preserve">  </w:t>
        <w:tab/>
        <w:t xml:space="preserve">- '8081:8081'</w:t>
      </w:r>
    </w:p>
    <w:p w:rsidR="00000000" w:rsidDel="00000000" w:rsidP="00000000" w:rsidRDefault="00000000" w:rsidRPr="00000000" w14:paraId="00000E82">
      <w:pPr>
        <w:rPr>
          <w:shd w:fill="f3f3f3" w:val="clear"/>
        </w:rPr>
      </w:pPr>
      <w:r w:rsidDel="00000000" w:rsidR="00000000" w:rsidRPr="00000000">
        <w:rPr>
          <w:shd w:fill="f3f3f3" w:val="clear"/>
          <w:rtl w:val="0"/>
        </w:rPr>
        <w:t xml:space="preserve">  spark-nb:   </w:t>
      </w:r>
    </w:p>
    <w:p w:rsidR="00000000" w:rsidDel="00000000" w:rsidP="00000000" w:rsidRDefault="00000000" w:rsidRPr="00000000" w14:paraId="00000E83">
      <w:pPr>
        <w:rPr>
          <w:shd w:fill="f3f3f3" w:val="clear"/>
        </w:rPr>
      </w:pPr>
      <w:r w:rsidDel="00000000" w:rsidR="00000000" w:rsidRPr="00000000">
        <w:rPr>
          <w:shd w:fill="f3f3f3" w:val="clear"/>
          <w:rtl w:val="0"/>
        </w:rPr>
        <w:tab/>
        <w:t xml:space="preserve">image: jupyter/pyspark-notebook:java-17.0.5</w:t>
      </w:r>
    </w:p>
    <w:p w:rsidR="00000000" w:rsidDel="00000000" w:rsidP="00000000" w:rsidRDefault="00000000" w:rsidRPr="00000000" w14:paraId="00000E84">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85">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86">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87">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88">
      <w:pPr>
        <w:rPr>
          <w:shd w:fill="f3f3f3" w:val="clear"/>
        </w:rPr>
      </w:pPr>
      <w:r w:rsidDel="00000000" w:rsidR="00000000" w:rsidRPr="00000000">
        <w:rPr>
          <w:shd w:fill="f3f3f3" w:val="clear"/>
          <w:rtl w:val="0"/>
        </w:rPr>
        <w:t xml:space="preserve">    </w:t>
      </w:r>
    </w:p>
    <w:p w:rsidR="00000000" w:rsidDel="00000000" w:rsidP="00000000" w:rsidRDefault="00000000" w:rsidRPr="00000000" w14:paraId="00000E89">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A">
      <w:pPr>
        <w:rPr>
          <w:shd w:fill="f3f3f3" w:val="clear"/>
        </w:rPr>
      </w:pPr>
      <w:r w:rsidDel="00000000" w:rsidR="00000000" w:rsidRPr="00000000">
        <w:rPr>
          <w:shd w:fill="f3f3f3" w:val="clear"/>
          <w:rtl w:val="0"/>
        </w:rPr>
        <w:t xml:space="preserve">  </w:t>
        <w:tab/>
        <w:t xml:space="preserve">- '8888:8888'</w:t>
      </w:r>
    </w:p>
    <w:p w:rsidR="00000000" w:rsidDel="00000000" w:rsidP="00000000" w:rsidRDefault="00000000" w:rsidRPr="00000000" w14:paraId="00000E8B">
      <w:pPr>
        <w:rPr>
          <w:shd w:fill="f3f3f3" w:val="clear"/>
        </w:rPr>
      </w:pPr>
      <w:r w:rsidDel="00000000" w:rsidR="00000000" w:rsidRPr="00000000">
        <w:rPr>
          <w:shd w:fill="f3f3f3" w:val="clear"/>
          <w:rtl w:val="0"/>
        </w:rPr>
        <w:t xml:space="preserve">  </w:t>
        <w:tab/>
        <w:t xml:space="preserve">- '4040:4040'</w:t>
      </w:r>
    </w:p>
    <w:p w:rsidR="00000000" w:rsidDel="00000000" w:rsidP="00000000" w:rsidRDefault="00000000" w:rsidRPr="00000000" w14:paraId="00000E8C">
      <w:pPr>
        <w:rPr/>
      </w:pPr>
      <w:r w:rsidDel="00000000" w:rsidR="00000000" w:rsidRPr="00000000">
        <w:rPr>
          <w:rtl w:val="0"/>
        </w:rPr>
        <w:t xml:space="preserve">```</w:t>
      </w:r>
    </w:p>
    <w:p w:rsidR="00000000" w:rsidDel="00000000" w:rsidP="00000000" w:rsidRDefault="00000000" w:rsidRPr="00000000" w14:paraId="00000E8D">
      <w:pPr>
        <w:rPr/>
      </w:pPr>
      <w:r w:rsidDel="00000000" w:rsidR="00000000" w:rsidRPr="00000000">
        <w:rPr>
          <w:rtl w:val="0"/>
        </w:rPr>
        <w:t xml:space="preserve">run command to deploy docker compose</w:t>
      </w:r>
    </w:p>
    <w:p w:rsidR="00000000" w:rsidDel="00000000" w:rsidP="00000000" w:rsidRDefault="00000000" w:rsidRPr="00000000" w14:paraId="00000E8E">
      <w:pPr>
        <w:rPr>
          <w:shd w:fill="f3f3f3" w:val="clear"/>
        </w:rPr>
      </w:pPr>
      <w:r w:rsidDel="00000000" w:rsidR="00000000" w:rsidRPr="00000000">
        <w:rPr>
          <w:shd w:fill="f3f3f3" w:val="clear"/>
          <w:rtl w:val="0"/>
        </w:rPr>
        <w:t xml:space="preserve">docker-compose up</w:t>
      </w:r>
    </w:p>
    <w:p w:rsidR="00000000" w:rsidDel="00000000" w:rsidP="00000000" w:rsidRDefault="00000000" w:rsidRPr="00000000" w14:paraId="00000E8F">
      <w:pPr>
        <w:rPr/>
      </w:pPr>
      <w:r w:rsidDel="00000000" w:rsidR="00000000" w:rsidRPr="00000000">
        <w:rPr>
          <w:rtl w:val="0"/>
        </w:rPr>
        <w:t xml:space="preserve">Access jupyter notebook using link logged in docker compose logs</w:t>
      </w:r>
    </w:p>
    <w:p w:rsidR="00000000" w:rsidDel="00000000" w:rsidP="00000000" w:rsidRDefault="00000000" w:rsidRPr="00000000" w14:paraId="00000E90">
      <w:pPr>
        <w:rPr>
          <w:rFonts w:ascii="Courier New" w:cs="Courier New" w:eastAsia="Courier New" w:hAnsi="Courier New"/>
          <w:sz w:val="23"/>
          <w:szCs w:val="23"/>
        </w:rPr>
      </w:pPr>
      <w:r w:rsidDel="00000000" w:rsidR="00000000" w:rsidRPr="00000000">
        <w:rPr>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91">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92">
      <w:pPr>
        <w:pStyle w:val="Heading2"/>
        <w:rPr>
          <w:sz w:val="34"/>
          <w:szCs w:val="34"/>
        </w:rPr>
      </w:pPr>
      <w:bookmarkStart w:colFirst="0" w:colLast="0" w:name="_8bap4kyh228s" w:id="401"/>
      <w:bookmarkEnd w:id="401"/>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To do this</w:t>
        <w:br w:type="textWrapping"/>
      </w:r>
      <w:r w:rsidDel="00000000" w:rsidR="00000000" w:rsidRPr="00000000">
        <w:rPr>
          <w:shd w:fill="f3f3f3" w:val="clear"/>
          <w:rtl w:val="0"/>
        </w:rPr>
        <w:t xml:space="preserve">pip install gcsfs</w:t>
      </w:r>
      <w:r w:rsidDel="00000000" w:rsidR="00000000" w:rsidRPr="00000000">
        <w:rPr>
          <w:rtl w:val="0"/>
        </w:rPr>
        <w:t xml:space="preserve">,</w:t>
      </w:r>
    </w:p>
    <w:p w:rsidR="00000000" w:rsidDel="00000000" w:rsidP="00000000" w:rsidRDefault="00000000" w:rsidRPr="00000000" w14:paraId="00000E95">
      <w:pPr>
        <w:rPr>
          <w:shd w:fill="f3f3f3" w:val="clear"/>
        </w:rPr>
      </w:pPr>
      <w:r w:rsidDel="00000000" w:rsidR="00000000" w:rsidRPr="00000000">
        <w:rPr>
          <w:rtl w:val="0"/>
        </w:rPr>
        <w:t xml:space="preserve">Thereafter copy the uri path to the file and use </w:t>
        <w:br w:type="textWrapping"/>
      </w:r>
      <w:r w:rsidDel="00000000" w:rsidR="00000000" w:rsidRPr="00000000">
        <w:rPr>
          <w:shd w:fill="f3f3f3" w:val="clear"/>
          <w:rtl w:val="0"/>
        </w:rPr>
        <w:t xml:space="preserve">df = pandas.read_csc(gs://path)</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2"/>
        <w:rPr>
          <w:sz w:val="20"/>
          <w:szCs w:val="20"/>
        </w:rPr>
      </w:pPr>
      <w:bookmarkStart w:colFirst="0" w:colLast="0" w:name="_jfg7ki5nbzep" w:id="402"/>
      <w:bookmarkEnd w:id="402"/>
      <w:r w:rsidDel="00000000" w:rsidR="00000000" w:rsidRPr="00000000">
        <w:rPr>
          <w:sz w:val="34"/>
          <w:szCs w:val="34"/>
          <w:rtl w:val="0"/>
        </w:rPr>
        <w:t xml:space="preserve">TypeError when using spark.createDataFrame function on a pandas df</w:t>
      </w: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Error:</w:t>
      </w:r>
    </w:p>
    <w:p w:rsidR="00000000" w:rsidDel="00000000" w:rsidP="00000000" w:rsidRDefault="00000000" w:rsidRPr="00000000" w14:paraId="00000E99">
      <w:pPr>
        <w:spacing w:after="0" w:lineRule="auto"/>
        <w:rPr>
          <w:shd w:fill="f3f3f3" w:val="clear"/>
        </w:rPr>
      </w:pPr>
      <w:r w:rsidDel="00000000" w:rsidR="00000000" w:rsidRPr="00000000">
        <w:rPr>
          <w:shd w:fill="f3f3f3" w:val="clear"/>
          <w:rtl w:val="0"/>
        </w:rPr>
        <w:t xml:space="preserve">spark.createDataFrame(df_pandas).schema</w:t>
      </w:r>
    </w:p>
    <w:p w:rsidR="00000000" w:rsidDel="00000000" w:rsidP="00000000" w:rsidRDefault="00000000" w:rsidRPr="00000000" w14:paraId="00000E9A">
      <w:pPr>
        <w:spacing w:after="0" w:lineRule="auto"/>
        <w:rPr>
          <w:shd w:fill="f3f3f3" w:val="clear"/>
        </w:rPr>
      </w:pPr>
      <w:r w:rsidDel="00000000" w:rsidR="00000000" w:rsidRPr="00000000">
        <w:rPr>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u w:val="single"/>
          <w:rtl w:val="0"/>
        </w:rPr>
        <w:t xml:space="preserve">Solution</w:t>
      </w:r>
      <w:r w:rsidDel="00000000" w:rsidR="00000000" w:rsidRPr="00000000">
        <w:rPr>
          <w:rtl w:val="0"/>
        </w:rPr>
        <w:t xml:space="preserve">:</w:t>
      </w:r>
    </w:p>
    <w:p w:rsidR="00000000" w:rsidDel="00000000" w:rsidP="00000000" w:rsidRDefault="00000000" w:rsidRPr="00000000" w14:paraId="00000E9D">
      <w:pPr>
        <w:rPr>
          <w:sz w:val="20"/>
          <w:szCs w:val="20"/>
        </w:rPr>
      </w:pPr>
      <w:r w:rsidDel="00000000" w:rsidR="00000000" w:rsidRPr="00000000">
        <w:rPr>
          <w:rtl w:val="0"/>
        </w:rPr>
      </w:r>
    </w:p>
    <w:p w:rsidR="00000000" w:rsidDel="00000000" w:rsidP="00000000" w:rsidRDefault="00000000" w:rsidRPr="00000000" w14:paraId="00000E9E">
      <w:pPr>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rtl w:val="0"/>
        </w:rPr>
        <w:t xml:space="preserve">s a mix of letters and numbers (you can check this with a preview of the table), so it cannot be set to </w:t>
      </w:r>
      <w:r w:rsidDel="00000000" w:rsidR="00000000" w:rsidRPr="00000000">
        <w:rPr>
          <w:i w:val="1"/>
          <w:rtl w:val="0"/>
        </w:rPr>
        <w:t xml:space="preserve">DoubleType </w:t>
      </w:r>
      <w:r w:rsidDel="00000000" w:rsidR="00000000" w:rsidRPr="00000000">
        <w:rPr>
          <w:rtl w:val="0"/>
        </w:rPr>
        <w:t xml:space="preserve">(only for double-precision numbers). The suitable type would be </w:t>
      </w:r>
      <w:r w:rsidDel="00000000" w:rsidR="00000000" w:rsidRPr="00000000">
        <w:rPr>
          <w:i w:val="1"/>
          <w:rtl w:val="0"/>
        </w:rPr>
        <w:t xml:space="preserve">StringType</w:t>
      </w:r>
      <w:r w:rsidDel="00000000" w:rsidR="00000000" w:rsidRPr="00000000">
        <w:rPr>
          <w:sz w:val="25"/>
          <w:szCs w:val="25"/>
          <w:rtl w:val="0"/>
        </w:rPr>
        <w:t xml:space="preserve">. </w:t>
      </w:r>
      <w:r w:rsidDel="00000000" w:rsidR="00000000" w:rsidRPr="00000000">
        <w:rPr>
          <w:rtl w:val="0"/>
        </w:rPr>
        <w:t xml:space="preserve">Spark </w:t>
      </w:r>
      <w:r w:rsidDel="00000000" w:rsidR="00000000" w:rsidRPr="00000000">
        <w:rPr>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rtl w:val="0"/>
        </w:rPr>
        <w:t xml:space="preserve">  while reading the csv, so you don’t have to take out any data from your dataset. Something like this can help: </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shd w:fill="f3f3f3" w:val="clear"/>
        </w:rPr>
      </w:pPr>
      <w:r w:rsidDel="00000000" w:rsidR="00000000" w:rsidRPr="00000000">
        <w:rPr>
          <w:shd w:fill="f3f3f3" w:val="clear"/>
          <w:rtl w:val="0"/>
        </w:rPr>
        <w:t xml:space="preserve">df = spark.read \</w:t>
      </w:r>
    </w:p>
    <w:p w:rsidR="00000000" w:rsidDel="00000000" w:rsidP="00000000" w:rsidRDefault="00000000" w:rsidRPr="00000000" w14:paraId="00000EA1">
      <w:pPr>
        <w:rPr>
          <w:shd w:fill="f3f3f3" w:val="clear"/>
        </w:rPr>
      </w:pPr>
      <w:r w:rsidDel="00000000" w:rsidR="00000000" w:rsidRPr="00000000">
        <w:rPr>
          <w:shd w:fill="f3f3f3" w:val="clear"/>
          <w:rtl w:val="0"/>
        </w:rPr>
        <w:t xml:space="preserve">    .options( </w:t>
      </w:r>
    </w:p>
    <w:p w:rsidR="00000000" w:rsidDel="00000000" w:rsidP="00000000" w:rsidRDefault="00000000" w:rsidRPr="00000000" w14:paraId="00000EA2">
      <w:pPr>
        <w:rPr>
          <w:shd w:fill="f3f3f3" w:val="clear"/>
        </w:rPr>
      </w:pPr>
      <w:r w:rsidDel="00000000" w:rsidR="00000000" w:rsidRPr="00000000">
        <w:rPr>
          <w:shd w:fill="f3f3f3" w:val="clear"/>
          <w:rtl w:val="0"/>
        </w:rPr>
        <w:t xml:space="preserve">    header = "true", \</w:t>
      </w:r>
    </w:p>
    <w:p w:rsidR="00000000" w:rsidDel="00000000" w:rsidP="00000000" w:rsidRDefault="00000000" w:rsidRPr="00000000" w14:paraId="00000EA3">
      <w:pPr>
        <w:rPr>
          <w:shd w:fill="f3f3f3" w:val="clear"/>
        </w:rPr>
      </w:pPr>
      <w:r w:rsidDel="00000000" w:rsidR="00000000" w:rsidRPr="00000000">
        <w:rPr>
          <w:shd w:fill="f3f3f3" w:val="clear"/>
          <w:rtl w:val="0"/>
        </w:rPr>
        <w:t xml:space="preserve">    inferSchema = "true", \</w:t>
      </w:r>
    </w:p>
    <w:p w:rsidR="00000000" w:rsidDel="00000000" w:rsidP="00000000" w:rsidRDefault="00000000" w:rsidRPr="00000000" w14:paraId="00000EA4">
      <w:pPr>
        <w:rPr>
          <w:shd w:fill="f3f3f3" w:val="clear"/>
        </w:rPr>
      </w:pPr>
      <w:r w:rsidDel="00000000" w:rsidR="00000000" w:rsidRPr="00000000">
        <w:rPr>
          <w:shd w:fill="f3f3f3" w:val="clear"/>
          <w:rtl w:val="0"/>
        </w:rPr>
        <w:t xml:space="preserve">            ) \</w:t>
      </w:r>
    </w:p>
    <w:p w:rsidR="00000000" w:rsidDel="00000000" w:rsidP="00000000" w:rsidRDefault="00000000" w:rsidRPr="00000000" w14:paraId="00000EA5">
      <w:pPr>
        <w:rPr>
          <w:shd w:fill="f3f3f3" w:val="clear"/>
        </w:rPr>
      </w:pPr>
      <w:r w:rsidDel="00000000" w:rsidR="00000000" w:rsidRPr="00000000">
        <w:rPr>
          <w:shd w:fill="f3f3f3" w:val="clear"/>
          <w:rtl w:val="0"/>
        </w:rPr>
        <w:t xml:space="preserve">    .csv('path/to/your/csv/file/')</w:t>
      </w:r>
    </w:p>
    <w:p w:rsidR="00000000" w:rsidDel="00000000" w:rsidP="00000000" w:rsidRDefault="00000000" w:rsidRPr="00000000" w14:paraId="00000EA6">
      <w:pPr>
        <w:rPr>
          <w:shd w:fill="f3f3f3" w:val="clea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Solution B:</w:t>
      </w:r>
    </w:p>
    <w:p w:rsidR="00000000" w:rsidDel="00000000" w:rsidP="00000000" w:rsidRDefault="00000000" w:rsidRPr="00000000" w14:paraId="00000EA9">
      <w:pPr>
        <w:rPr/>
      </w:pPr>
      <w:r w:rsidDel="00000000" w:rsidR="00000000" w:rsidRPr="00000000">
        <w:rPr>
          <w:rtl w:val="0"/>
        </w:rPr>
        <w:t xml:space="preserve">It's because some rows in the </w:t>
      </w:r>
      <w:r w:rsidDel="00000000" w:rsidR="00000000" w:rsidRPr="00000000">
        <w:rPr>
          <w:shd w:fill="f3f3f3" w:val="clear"/>
          <w:rtl w:val="0"/>
        </w:rPr>
        <w:t xml:space="preserve">affiliated_base_number</w:t>
      </w:r>
      <w:r w:rsidDel="00000000" w:rsidR="00000000" w:rsidRPr="00000000">
        <w:rPr>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hd w:fill="f3f3f3" w:val="clear"/>
          <w:rtl w:val="0"/>
        </w:rPr>
        <w:t xml:space="preserve">'Affiliated_base_number'</w:t>
      </w:r>
      <w:r w:rsidDel="00000000" w:rsidR="00000000" w:rsidRPr="00000000">
        <w:rPr>
          <w:rtl w:val="0"/>
        </w:rPr>
        <w:t xml:space="preserve"> column. Then you will be able to apply the pyspark function createDataFrame.</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spacing w:after="0" w:lineRule="auto"/>
        <w:rPr>
          <w:shd w:fill="f3f3f3" w:val="clear"/>
        </w:rPr>
      </w:pPr>
      <w:r w:rsidDel="00000000" w:rsidR="00000000" w:rsidRPr="00000000">
        <w:rPr>
          <w:shd w:fill="f3f3f3" w:val="clear"/>
          <w:rtl w:val="0"/>
        </w:rPr>
        <w:t xml:space="preserve"># Only take rows that have no null values</w:t>
      </w:r>
    </w:p>
    <w:p w:rsidR="00000000" w:rsidDel="00000000" w:rsidP="00000000" w:rsidRDefault="00000000" w:rsidRPr="00000000" w14:paraId="00000EAC">
      <w:pPr>
        <w:spacing w:after="0" w:lineRule="auto"/>
        <w:rPr>
          <w:shd w:fill="f3f3f3" w:val="clear"/>
        </w:rPr>
      </w:pPr>
      <w:r w:rsidDel="00000000" w:rsidR="00000000" w:rsidRPr="00000000">
        <w:rPr>
          <w:shd w:fill="f3f3f3" w:val="clear"/>
          <w:rtl w:val="0"/>
        </w:rPr>
        <w:t xml:space="preserve">pandas_df= pandas_df[pandas_df.notnull().all(1)]</w:t>
      </w:r>
    </w:p>
    <w:p w:rsidR="00000000" w:rsidDel="00000000" w:rsidP="00000000" w:rsidRDefault="00000000" w:rsidRPr="00000000" w14:paraId="00000EAD">
      <w:pPr>
        <w:rPr>
          <w:shd w:fill="f3f3f3" w:val="clea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pStyle w:val="Heading2"/>
        <w:spacing w:after="200" w:lineRule="auto"/>
        <w:rPr>
          <w:sz w:val="34"/>
          <w:szCs w:val="34"/>
        </w:rPr>
      </w:pPr>
      <w:bookmarkStart w:colFirst="0" w:colLast="0" w:name="_egoqs9h6grwy" w:id="403"/>
      <w:bookmarkEnd w:id="403"/>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B0">
      <w:pPr>
        <w:rPr/>
      </w:pPr>
      <w:r w:rsidDel="00000000" w:rsidR="00000000" w:rsidRPr="00000000">
        <w:rPr>
          <w:rtl w:val="0"/>
        </w:rPr>
        <w:t xml:space="preserve">Default executor memory is 1gb. This error appeared when working with the homework dataset.</w:t>
      </w:r>
    </w:p>
    <w:p w:rsidR="00000000" w:rsidDel="00000000" w:rsidP="00000000" w:rsidRDefault="00000000" w:rsidRPr="00000000" w14:paraId="00000EB1">
      <w:pPr>
        <w:spacing w:after="0" w:line="240" w:lineRule="auto"/>
        <w:rPr/>
      </w:pPr>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r w:rsidDel="00000000" w:rsidR="00000000" w:rsidRPr="00000000">
        <w:rPr>
          <w:rtl w:val="0"/>
        </w:rPr>
      </w:r>
    </w:p>
    <w:p w:rsidR="00000000" w:rsidDel="00000000" w:rsidP="00000000" w:rsidRDefault="00000000" w:rsidRPr="00000000" w14:paraId="00000EB2">
      <w:pPr>
        <w:rPr>
          <w:rFonts w:ascii="Consolas" w:cs="Consolas" w:eastAsia="Consolas" w:hAnsi="Consolas"/>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Solution:</w:t>
      </w:r>
    </w:p>
    <w:p w:rsidR="00000000" w:rsidDel="00000000" w:rsidP="00000000" w:rsidRDefault="00000000" w:rsidRPr="00000000" w14:paraId="00000EB4">
      <w:pPr>
        <w:rPr/>
      </w:pPr>
      <w:r w:rsidDel="00000000" w:rsidR="00000000" w:rsidRPr="00000000">
        <w:rPr>
          <w:rtl w:val="0"/>
        </w:rPr>
        <w:t xml:space="preserve">Increase the memory of the executor when creating the Spark session like this:</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B7">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B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B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B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BB">
      <w:pPr>
        <w:rPr/>
      </w:pPr>
      <w:r w:rsidDel="00000000" w:rsidR="00000000" w:rsidRPr="00000000">
        <w:rPr>
          <w:rFonts w:ascii="Consolas" w:cs="Consolas" w:eastAsia="Consolas" w:hAnsi="Consolas"/>
          <w:rtl w:val="0"/>
        </w:rPr>
        <w:tab/>
        <w:t xml:space="preserve">.getOrCreate()</w:t>
      </w:r>
      <w:r w:rsidDel="00000000" w:rsidR="00000000" w:rsidRPr="00000000">
        <w:rPr>
          <w:rtl w:val="0"/>
        </w:rPr>
        <w:br w:type="textWrapping"/>
      </w:r>
    </w:p>
    <w:p w:rsidR="00000000" w:rsidDel="00000000" w:rsidP="00000000" w:rsidRDefault="00000000" w:rsidRPr="00000000" w14:paraId="00000EBC">
      <w:pPr>
        <w:rPr/>
      </w:pPr>
      <w:r w:rsidDel="00000000" w:rsidR="00000000" w:rsidRPr="00000000">
        <w:rPr>
          <w:rtl w:val="0"/>
        </w:rPr>
        <w:t xml:space="preserve">Remember to restart the Jupyter session (ie. close the Spark session) or the config won’t take effect.</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pStyle w:val="Heading2"/>
        <w:rPr>
          <w:sz w:val="24"/>
          <w:szCs w:val="24"/>
        </w:rPr>
      </w:pPr>
      <w:bookmarkStart w:colFirst="0" w:colLast="0" w:name="_ywivugotm44u" w:id="404"/>
      <w:bookmarkEnd w:id="404"/>
      <w:r w:rsidDel="00000000" w:rsidR="00000000" w:rsidRPr="00000000">
        <w:rPr>
          <w:sz w:val="34"/>
          <w:szCs w:val="34"/>
          <w:rtl w:val="0"/>
        </w:rPr>
        <w:t xml:space="preserve">How to spark standalone cluster is run on windows OS</w:t>
      </w: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Change the working directory to the spark directory:</w:t>
      </w:r>
    </w:p>
    <w:p w:rsidR="00000000" w:rsidDel="00000000" w:rsidP="00000000" w:rsidRDefault="00000000" w:rsidRPr="00000000" w14:paraId="00000EC0">
      <w:pPr>
        <w:rPr/>
      </w:pPr>
      <w:r w:rsidDel="00000000" w:rsidR="00000000" w:rsidRPr="00000000">
        <w:rPr>
          <w:rtl w:val="0"/>
        </w:rPr>
        <w:t xml:space="preserve">if you have setup up your SPARK_HOME variable, use the following;</w:t>
      </w:r>
    </w:p>
    <w:p w:rsidR="00000000" w:rsidDel="00000000" w:rsidP="00000000" w:rsidRDefault="00000000" w:rsidRPr="00000000" w14:paraId="00000EC1">
      <w:pPr>
        <w:rPr/>
      </w:pPr>
      <w:r w:rsidDel="00000000" w:rsidR="00000000" w:rsidRPr="00000000">
        <w:rPr>
          <w:shd w:fill="f3f3f3" w:val="clear"/>
          <w:rtl w:val="0"/>
        </w:rPr>
        <w:t xml:space="preserve">cd %SPARK_HOME%</w:t>
      </w:r>
      <w:r w:rsidDel="00000000" w:rsidR="00000000" w:rsidRPr="00000000">
        <w:rPr>
          <w:rtl w:val="0"/>
        </w:rPr>
        <w:t xml:space="preserve">    </w:t>
      </w:r>
    </w:p>
    <w:p w:rsidR="00000000" w:rsidDel="00000000" w:rsidP="00000000" w:rsidRDefault="00000000" w:rsidRPr="00000000" w14:paraId="00000EC2">
      <w:pPr>
        <w:rPr/>
      </w:pPr>
      <w:r w:rsidDel="00000000" w:rsidR="00000000" w:rsidRPr="00000000">
        <w:rPr>
          <w:rtl w:val="0"/>
        </w:rPr>
        <w:t xml:space="preserve">if not, use the following;</w:t>
      </w:r>
    </w:p>
    <w:p w:rsidR="00000000" w:rsidDel="00000000" w:rsidP="00000000" w:rsidRDefault="00000000" w:rsidRPr="00000000" w14:paraId="00000EC3">
      <w:pPr>
        <w:rPr/>
      </w:pPr>
      <w:r w:rsidDel="00000000" w:rsidR="00000000" w:rsidRPr="00000000">
        <w:rPr>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t xml:space="preserve">Creating a Local Spark Cluster</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To start Spark Master:</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Starting up a cluster:</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shd w:fill="f3f3f3" w:val="clear"/>
        </w:rPr>
      </w:pPr>
      <w:r w:rsidDel="00000000" w:rsidR="00000000" w:rsidRPr="00000000">
        <w:rPr>
          <w:shd w:fill="f3f3f3" w:val="clear"/>
          <w:rtl w:val="0"/>
        </w:rPr>
        <w:t xml:space="preserve">bin\spark-class org.apache.spark.deploy.worker.Worker spark://localhost:7077 --host localhost</w:t>
      </w:r>
    </w:p>
    <w:p w:rsidR="00000000" w:rsidDel="00000000" w:rsidP="00000000" w:rsidRDefault="00000000" w:rsidRPr="00000000" w14:paraId="00000ECE">
      <w:pPr>
        <w:rPr>
          <w:shd w:fill="f3f3f3" w:val="clear"/>
        </w:rPr>
      </w:pPr>
      <w:r w:rsidDel="00000000" w:rsidR="00000000" w:rsidRPr="00000000">
        <w:rPr>
          <w:rtl w:val="0"/>
        </w:rPr>
      </w:r>
    </w:p>
    <w:p w:rsidR="00000000" w:rsidDel="00000000" w:rsidP="00000000" w:rsidRDefault="00000000" w:rsidRPr="00000000" w14:paraId="00000ECF">
      <w:pPr>
        <w:pStyle w:val="Heading2"/>
        <w:rPr>
          <w:sz w:val="34"/>
          <w:szCs w:val="34"/>
        </w:rPr>
      </w:pPr>
      <w:bookmarkStart w:colFirst="0" w:colLast="0" w:name="_fyd65jq9nj1y" w:id="405"/>
      <w:bookmarkEnd w:id="405"/>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D0">
      <w:pPr>
        <w:rPr>
          <w:highlight w:val="white"/>
        </w:rPr>
      </w:pPr>
      <w:r w:rsidDel="00000000" w:rsidR="00000000" w:rsidRPr="00000000">
        <w:rPr>
          <w:rtl w:val="0"/>
        </w:rPr>
      </w:r>
    </w:p>
    <w:p w:rsidR="00000000" w:rsidDel="00000000" w:rsidP="00000000" w:rsidRDefault="00000000" w:rsidRPr="00000000" w14:paraId="00000ED1">
      <w:pPr>
        <w:rPr>
          <w:highlight w:val="white"/>
        </w:rPr>
      </w:pPr>
      <w:r w:rsidDel="00000000" w:rsidR="00000000" w:rsidRPr="00000000">
        <w:rPr>
          <w:highlight w:val="white"/>
          <w:rtl w:val="0"/>
        </w:rPr>
        <w:t xml:space="preserve">I added PYTHONPATH, JAVA_HOME and SPARK_HOME to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w:t>
      </w:r>
      <w:r w:rsidDel="00000000" w:rsidR="00000000" w:rsidRPr="00000000">
        <w:rPr>
          <w:shd w:fill="f3f3f3" w:val="clear"/>
          <w:rtl w:val="0"/>
        </w:rPr>
        <w:t xml:space="preserve">import pyspark </w:t>
      </w:r>
      <w:r w:rsidDel="00000000" w:rsidR="00000000" w:rsidRPr="00000000">
        <w:rPr>
          <w:highlight w:val="white"/>
          <w:rtl w:val="0"/>
        </w:rPr>
        <w:t xml:space="preserve">worked ok in iPython in terminal, but couldn’t be found in .ipynb opened in VS Code</w:t>
      </w:r>
    </w:p>
    <w:p w:rsidR="00000000" w:rsidDel="00000000" w:rsidP="00000000" w:rsidRDefault="00000000" w:rsidRPr="00000000" w14:paraId="00000ED2">
      <w:pPr>
        <w:rPr>
          <w:highlight w:val="white"/>
        </w:rPr>
      </w:pPr>
      <w:r w:rsidDel="00000000" w:rsidR="00000000" w:rsidRPr="00000000">
        <w:rPr>
          <w:rtl w:val="0"/>
        </w:rPr>
      </w:r>
    </w:p>
    <w:p w:rsidR="00000000" w:rsidDel="00000000" w:rsidP="00000000" w:rsidRDefault="00000000" w:rsidRPr="00000000" w14:paraId="00000ED3">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ED4">
      <w:pPr>
        <w:numPr>
          <w:ilvl w:val="0"/>
          <w:numId w:val="29"/>
        </w:numPr>
        <w:spacing w:after="0" w:afterAutospacing="0"/>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ED5">
      <w:pPr>
        <w:numPr>
          <w:ilvl w:val="0"/>
          <w:numId w:val="29"/>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ED6">
      <w:pPr>
        <w:rPr>
          <w:highlight w:val="white"/>
        </w:rPr>
      </w:pPr>
      <w:r w:rsidDel="00000000" w:rsidR="00000000" w:rsidRPr="00000000">
        <w:rPr>
          <w:highlight w:val="white"/>
          <w:rtl w:val="0"/>
        </w:rPr>
        <w:t xml:space="preserve">Instead of configuring paths in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I created .env file in the root of my workspace:</w:t>
      </w:r>
    </w:p>
    <w:p w:rsidR="00000000" w:rsidDel="00000000" w:rsidP="00000000" w:rsidRDefault="00000000" w:rsidRPr="00000000" w14:paraId="00000ED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ED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ED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ED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ED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ED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ED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EDE">
      <w:pPr>
        <w:rPr>
          <w:highlight w:val="white"/>
        </w:rPr>
      </w:pPr>
      <w:r w:rsidDel="00000000" w:rsidR="00000000" w:rsidRPr="00000000">
        <w:rPr>
          <w:rtl w:val="0"/>
        </w:rPr>
      </w:r>
    </w:p>
    <w:p w:rsidR="00000000" w:rsidDel="00000000" w:rsidP="00000000" w:rsidRDefault="00000000" w:rsidRPr="00000000" w14:paraId="00000EDF">
      <w:pPr>
        <w:pStyle w:val="Heading2"/>
        <w:rPr>
          <w:sz w:val="34"/>
          <w:szCs w:val="34"/>
        </w:rPr>
      </w:pPr>
      <w:bookmarkStart w:colFirst="0" w:colLast="0" w:name="_r0omil1z4dsh" w:id="406"/>
      <w:bookmarkEnd w:id="406"/>
      <w:r w:rsidDel="00000000" w:rsidR="00000000" w:rsidRPr="00000000">
        <w:rPr>
          <w:sz w:val="34"/>
          <w:szCs w:val="34"/>
          <w:rtl w:val="0"/>
        </w:rPr>
        <w:t xml:space="preserve">hadoop “wc -l” is giving a different result then shown in the video</w:t>
      </w:r>
    </w:p>
    <w:p w:rsidR="00000000" w:rsidDel="00000000" w:rsidP="00000000" w:rsidRDefault="00000000" w:rsidRPr="00000000" w14:paraId="00000EE0">
      <w:pPr>
        <w:rPr>
          <w:highlight w:val="white"/>
        </w:rPr>
      </w:pPr>
      <w:r w:rsidDel="00000000" w:rsidR="00000000" w:rsidRPr="00000000">
        <w:rPr>
          <w:rtl w:val="0"/>
        </w:rPr>
      </w:r>
    </w:p>
    <w:p w:rsidR="00000000" w:rsidDel="00000000" w:rsidP="00000000" w:rsidRDefault="00000000" w:rsidRPr="00000000" w14:paraId="00000EE1">
      <w:pPr>
        <w:rPr>
          <w:highlight w:val="white"/>
        </w:rPr>
      </w:pPr>
      <w:r w:rsidDel="00000000" w:rsidR="00000000" w:rsidRPr="00000000">
        <w:rPr>
          <w:highlight w:val="white"/>
          <w:rtl w:val="0"/>
        </w:rPr>
        <w:t xml:space="preserve">If you are doing </w:t>
      </w:r>
      <w:r w:rsidDel="00000000" w:rsidR="00000000" w:rsidRPr="00000000">
        <w:rPr>
          <w:rFonts w:ascii="Consolas" w:cs="Consolas" w:eastAsia="Consolas" w:hAnsi="Consolas"/>
          <w:shd w:fill="f3f3f3" w:val="clear"/>
          <w:rtl w:val="0"/>
        </w:rPr>
        <w:t xml:space="preserve">wc -l fhvhv_tripdata_2021-01.csv.gz</w:t>
      </w:r>
      <w:r w:rsidDel="00000000" w:rsidR="00000000" w:rsidRPr="00000000">
        <w:rPr>
          <w:shd w:fill="f3f3f3" w:val="clear"/>
          <w:rtl w:val="0"/>
        </w:rPr>
        <w:t xml:space="preserve"> </w:t>
      </w:r>
      <w:r w:rsidDel="00000000" w:rsidR="00000000" w:rsidRPr="00000000">
        <w:rPr>
          <w:highlight w:val="white"/>
          <w:rtl w:val="0"/>
        </w:rPr>
        <w:t xml:space="preserve"> with the gzip file as the file argument, you will get a different result, obviously! Since the file is compressed.</w:t>
      </w:r>
    </w:p>
    <w:p w:rsidR="00000000" w:rsidDel="00000000" w:rsidP="00000000" w:rsidRDefault="00000000" w:rsidRPr="00000000" w14:paraId="00000EE2">
      <w:pPr>
        <w:rPr>
          <w:highlight w:val="white"/>
        </w:rPr>
      </w:pPr>
      <w:r w:rsidDel="00000000" w:rsidR="00000000" w:rsidRPr="00000000">
        <w:rPr>
          <w:highlight w:val="white"/>
          <w:rtl w:val="0"/>
        </w:rPr>
        <w:t xml:space="preserve">Unzip the file and then do </w:t>
      </w:r>
      <w:r w:rsidDel="00000000" w:rsidR="00000000" w:rsidRPr="00000000">
        <w:rPr>
          <w:rFonts w:ascii="Consolas" w:cs="Consolas" w:eastAsia="Consolas" w:hAnsi="Consolas"/>
          <w:shd w:fill="f3f3f3" w:val="clear"/>
          <w:rtl w:val="0"/>
        </w:rPr>
        <w:t xml:space="preserve">wc -l fhvhv_tripdata_2021-01.csv</w:t>
      </w:r>
      <w:r w:rsidDel="00000000" w:rsidR="00000000" w:rsidRPr="00000000">
        <w:rPr>
          <w:highlight w:val="white"/>
          <w:rtl w:val="0"/>
        </w:rPr>
        <w:t xml:space="preserve"> to get the right results.</w:t>
      </w:r>
    </w:p>
    <w:p w:rsidR="00000000" w:rsidDel="00000000" w:rsidP="00000000" w:rsidRDefault="00000000" w:rsidRPr="00000000" w14:paraId="00000EE3">
      <w:pPr>
        <w:rPr>
          <w:rFonts w:ascii="Consolas" w:cs="Consolas" w:eastAsia="Consolas" w:hAnsi="Consolas"/>
        </w:rPr>
      </w:pPr>
      <w:r w:rsidDel="00000000" w:rsidR="00000000" w:rsidRPr="00000000">
        <w:rPr>
          <w:rtl w:val="0"/>
        </w:rPr>
      </w:r>
    </w:p>
    <w:p w:rsidR="00000000" w:rsidDel="00000000" w:rsidP="00000000" w:rsidRDefault="00000000" w:rsidRPr="00000000" w14:paraId="00000EE4">
      <w:pPr>
        <w:rPr>
          <w:rFonts w:ascii="Consolas" w:cs="Consolas" w:eastAsia="Consolas" w:hAnsi="Consolas"/>
        </w:rPr>
      </w:pPr>
      <w:r w:rsidDel="00000000" w:rsidR="00000000" w:rsidRPr="00000000">
        <w:rPr>
          <w:rtl w:val="0"/>
        </w:rPr>
      </w:r>
    </w:p>
    <w:p w:rsidR="00000000" w:rsidDel="00000000" w:rsidP="00000000" w:rsidRDefault="00000000" w:rsidRPr="00000000" w14:paraId="00000EE5">
      <w:pPr>
        <w:pStyle w:val="Heading2"/>
        <w:rPr>
          <w:sz w:val="34"/>
          <w:szCs w:val="34"/>
          <w:highlight w:val="white"/>
        </w:rPr>
      </w:pPr>
      <w:bookmarkStart w:colFirst="0" w:colLast="0" w:name="_g3j8bfvtlvcb" w:id="407"/>
      <w:bookmarkEnd w:id="407"/>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E6">
      <w:pPr>
        <w:rPr>
          <w:highlight w:val="white"/>
        </w:rPr>
      </w:pPr>
      <w:r w:rsidDel="00000000" w:rsidR="00000000" w:rsidRPr="00000000">
        <w:rPr>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E7">
      <w:pPr>
        <w:rPr>
          <w:highlight w:val="white"/>
        </w:rPr>
      </w:pPr>
      <w:r w:rsidDel="00000000" w:rsidR="00000000" w:rsidRPr="00000000">
        <w:rPr>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E8">
      <w:pPr>
        <w:rPr>
          <w:highlight w:val="white"/>
        </w:rPr>
      </w:pPr>
      <w:r w:rsidDel="00000000" w:rsidR="00000000" w:rsidRPr="00000000">
        <w:rPr>
          <w:highlight w:val="white"/>
        </w:rPr>
        <w:drawing>
          <wp:inline distB="114300" distT="114300" distL="114300" distR="114300">
            <wp:extent cx="3057525" cy="1162050"/>
            <wp:effectExtent b="0" l="0" r="0" t="0"/>
            <wp:docPr id="64" name="image55.png"/>
            <a:graphic>
              <a:graphicData uri="http://schemas.openxmlformats.org/drawingml/2006/picture">
                <pic:pic>
                  <pic:nvPicPr>
                    <pic:cNvPr id="0" name="image55.png"/>
                    <pic:cNvPicPr preferRelativeResize="0"/>
                  </pic:nvPicPr>
                  <pic:blipFill>
                    <a:blip r:embed="rId264"/>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rPr>
          <w:highlight w:val="white"/>
        </w:rPr>
      </w:pPr>
      <w:r w:rsidDel="00000000" w:rsidR="00000000" w:rsidRPr="00000000">
        <w:rPr>
          <w:highlight w:val="white"/>
        </w:rPr>
        <w:drawing>
          <wp:inline distB="114300" distT="114300" distL="114300" distR="114300">
            <wp:extent cx="1543050" cy="704850"/>
            <wp:effectExtent b="0" l="0" r="0" t="0"/>
            <wp:docPr id="20" name="image12.png"/>
            <a:graphic>
              <a:graphicData uri="http://schemas.openxmlformats.org/drawingml/2006/picture">
                <pic:pic>
                  <pic:nvPicPr>
                    <pic:cNvPr id="0" name="image12.png"/>
                    <pic:cNvPicPr preferRelativeResize="0"/>
                  </pic:nvPicPr>
                  <pic:blipFill>
                    <a:blip r:embed="rId265"/>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rPr>
          <w:highlight w:val="white"/>
        </w:rPr>
      </w:pPr>
      <w:r w:rsidDel="00000000" w:rsidR="00000000" w:rsidRPr="00000000">
        <w:rPr>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EB">
      <w:pPr>
        <w:rPr>
          <w:highlight w:val="white"/>
        </w:rPr>
      </w:pPr>
      <w:r w:rsidDel="00000000" w:rsidR="00000000" w:rsidRPr="00000000">
        <w:rPr>
          <w:rtl w:val="0"/>
        </w:rPr>
      </w:r>
    </w:p>
    <w:p w:rsidR="00000000" w:rsidDel="00000000" w:rsidP="00000000" w:rsidRDefault="00000000" w:rsidRPr="00000000" w14:paraId="00000EEC">
      <w:pPr>
        <w:pStyle w:val="Heading2"/>
        <w:rPr>
          <w:sz w:val="34"/>
          <w:szCs w:val="34"/>
          <w:highlight w:val="white"/>
        </w:rPr>
      </w:pPr>
      <w:bookmarkStart w:colFirst="0" w:colLast="0" w:name="_6zbvp6gp04v5" w:id="408"/>
      <w:bookmarkEnd w:id="408"/>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ED">
      <w:pPr>
        <w:rPr/>
      </w:pPr>
      <w:r w:rsidDel="00000000" w:rsidR="00000000" w:rsidRPr="00000000">
        <w:rPr>
          <w:rtl w:val="0"/>
        </w:rPr>
        <w:t xml:space="preserve">Change the hadoop version to 3.0.1.Replace all the files in the local hadoop bin folder with the files in this repo:  </w:t>
      </w:r>
      <w:hyperlink r:id="rId266">
        <w:r w:rsidDel="00000000" w:rsidR="00000000" w:rsidRPr="00000000">
          <w:rPr>
            <w:u w:val="single"/>
            <w:rtl w:val="0"/>
          </w:rPr>
          <w:t xml:space="preserve">winutils/hadoop-3.0.1/bin at master · cdarlint/winutils (github.com)</w:t>
        </w:r>
      </w:hyperlink>
      <w:r w:rsidDel="00000000" w:rsidR="00000000" w:rsidRPr="00000000">
        <w:rPr>
          <w:rtl w:val="0"/>
        </w:rPr>
        <w:t xml:space="preserve"> </w:t>
      </w:r>
    </w:p>
    <w:p w:rsidR="00000000" w:rsidDel="00000000" w:rsidP="00000000" w:rsidRDefault="00000000" w:rsidRPr="00000000" w14:paraId="00000EEE">
      <w:pPr>
        <w:rPr/>
      </w:pPr>
      <w:r w:rsidDel="00000000" w:rsidR="00000000" w:rsidRPr="00000000">
        <w:rPr>
          <w:rtl w:val="0"/>
        </w:rPr>
        <w:t xml:space="preserve">If this does not work try to change other versions found in this repository. </w:t>
      </w:r>
    </w:p>
    <w:p w:rsidR="00000000" w:rsidDel="00000000" w:rsidP="00000000" w:rsidRDefault="00000000" w:rsidRPr="00000000" w14:paraId="00000EEF">
      <w:pPr>
        <w:rPr/>
      </w:pPr>
      <w:r w:rsidDel="00000000" w:rsidR="00000000" w:rsidRPr="00000000">
        <w:rPr>
          <w:rtl w:val="0"/>
        </w:rPr>
        <w:t xml:space="preserve">For more information please see this link: </w:t>
      </w:r>
      <w:hyperlink r:id="rId267">
        <w:r w:rsidDel="00000000" w:rsidR="00000000" w:rsidRPr="00000000">
          <w:rPr>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pStyle w:val="Heading2"/>
        <w:rPr>
          <w:sz w:val="34"/>
          <w:szCs w:val="34"/>
        </w:rPr>
      </w:pPr>
      <w:bookmarkStart w:colFirst="0" w:colLast="0" w:name="_6e98cjt680lh" w:id="409"/>
      <w:bookmarkEnd w:id="409"/>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F3">
      <w:pPr>
        <w:rPr/>
      </w:pPr>
      <w:r w:rsidDel="00000000" w:rsidR="00000000" w:rsidRPr="00000000">
        <w:rPr>
          <w:rtl w:val="0"/>
        </w:rPr>
        <w:t xml:space="preserve">Fix is to set the flag like the error states. Get your project ID from your dashboard and set it like so:</w:t>
      </w:r>
    </w:p>
    <w:p w:rsidR="00000000" w:rsidDel="00000000" w:rsidP="00000000" w:rsidRDefault="00000000" w:rsidRPr="00000000" w14:paraId="00000EF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gcloud dataproc jobs submit pyspark \</w:t>
      </w:r>
    </w:p>
    <w:p w:rsidR="00000000" w:rsidDel="00000000" w:rsidP="00000000" w:rsidRDefault="00000000" w:rsidRPr="00000000" w14:paraId="00000EF5">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--cluster=my_cluster \ </w:t>
      </w:r>
    </w:p>
    <w:p w:rsidR="00000000" w:rsidDel="00000000" w:rsidP="00000000" w:rsidRDefault="00000000" w:rsidRPr="00000000" w14:paraId="00000EF6">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--region=us-central1 \</w:t>
      </w:r>
    </w:p>
    <w:p w:rsidR="00000000" w:rsidDel="00000000" w:rsidP="00000000" w:rsidRDefault="00000000" w:rsidRPr="00000000" w14:paraId="00000EF7">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--project=my-dtc-project-1010101 \</w:t>
      </w:r>
    </w:p>
    <w:p w:rsidR="00000000" w:rsidDel="00000000" w:rsidP="00000000" w:rsidRDefault="00000000" w:rsidRPr="00000000" w14:paraId="00000EF8">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gs://my-dtc-bucket-id/code/06_spark_sql.py </w:t>
      </w:r>
    </w:p>
    <w:p w:rsidR="00000000" w:rsidDel="00000000" w:rsidP="00000000" w:rsidRDefault="00000000" w:rsidRPr="00000000" w14:paraId="00000EF9">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FA">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EFB">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C">
      <w:pPr>
        <w:pStyle w:val="Heading2"/>
        <w:rPr>
          <w:rFonts w:ascii="Courier New" w:cs="Courier New" w:eastAsia="Courier New" w:hAnsi="Courier New"/>
          <w:sz w:val="34"/>
          <w:szCs w:val="34"/>
        </w:rPr>
      </w:pPr>
      <w:bookmarkStart w:colFirst="0" w:colLast="0" w:name="_u8rvdphtkj6o" w:id="410"/>
      <w:bookmarkEnd w:id="410"/>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EF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E">
      <w:pPr>
        <w:numPr>
          <w:ilvl w:val="0"/>
          <w:numId w:val="109"/>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Go to %SPARK_HOME%\bin </w:t>
      </w:r>
    </w:p>
    <w:p w:rsidR="00000000" w:rsidDel="00000000" w:rsidP="00000000" w:rsidRDefault="00000000" w:rsidRPr="00000000" w14:paraId="00000EFF">
      <w:pPr>
        <w:numPr>
          <w:ilvl w:val="0"/>
          <w:numId w:val="109"/>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org.apache.spark.deploy.master.Master</w:t>
      </w:r>
      <w:r w:rsidDel="00000000" w:rsidR="00000000" w:rsidRPr="00000000">
        <w:rPr>
          <w:rtl w:val="0"/>
        </w:rPr>
        <w:t xml:space="preserve"> to run the master. This will give you a URL of the form </w:t>
      </w:r>
      <w:r w:rsidDel="00000000" w:rsidR="00000000" w:rsidRPr="00000000">
        <w:rPr>
          <w:rFonts w:ascii="Courier New" w:cs="Courier New" w:eastAsia="Courier New" w:hAnsi="Courier New"/>
          <w:rtl w:val="0"/>
        </w:rPr>
        <w:t xml:space="preserve">spark://ip:port</w:t>
      </w:r>
    </w:p>
    <w:p w:rsidR="00000000" w:rsidDel="00000000" w:rsidP="00000000" w:rsidRDefault="00000000" w:rsidRPr="00000000" w14:paraId="00000F00">
      <w:pPr>
        <w:numPr>
          <w:ilvl w:val="0"/>
          <w:numId w:val="109"/>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org.apache.spark.deploy.worker.Worker spark://ip:port </w:t>
      </w:r>
      <w:r w:rsidDel="00000000" w:rsidR="00000000" w:rsidRPr="00000000">
        <w:rPr>
          <w:rtl w:val="0"/>
        </w:rPr>
        <w:t xml:space="preserve">to run the worker. Make sure you use the URL you obtained in step 2.</w:t>
      </w:r>
    </w:p>
    <w:p w:rsidR="00000000" w:rsidDel="00000000" w:rsidP="00000000" w:rsidRDefault="00000000" w:rsidRPr="00000000" w14:paraId="00000F01">
      <w:pPr>
        <w:numPr>
          <w:ilvl w:val="0"/>
          <w:numId w:val="109"/>
        </w:numPr>
        <w:ind w:left="720" w:hanging="360"/>
      </w:pPr>
      <w:r w:rsidDel="00000000" w:rsidR="00000000" w:rsidRPr="00000000">
        <w:rPr>
          <w:rtl w:val="0"/>
        </w:rPr>
        <w:t xml:space="preserve">Create a new Jupyter notebook:</w:t>
      </w:r>
    </w:p>
    <w:p w:rsidR="00000000" w:rsidDel="00000000" w:rsidP="00000000" w:rsidRDefault="00000000" w:rsidRPr="00000000" w14:paraId="00000F02">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 \</w:t>
      </w:r>
    </w:p>
    <w:p w:rsidR="00000000" w:rsidDel="00000000" w:rsidP="00000000" w:rsidRDefault="00000000" w:rsidRPr="00000000" w14:paraId="00000F03">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.master("spark://{ip}:7077") \</w:t>
      </w:r>
    </w:p>
    <w:p w:rsidR="00000000" w:rsidDel="00000000" w:rsidP="00000000" w:rsidRDefault="00000000" w:rsidRPr="00000000" w14:paraId="00000F04">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.appName('test') \</w:t>
      </w:r>
    </w:p>
    <w:p w:rsidR="00000000" w:rsidDel="00000000" w:rsidP="00000000" w:rsidRDefault="00000000" w:rsidRPr="00000000" w14:paraId="00000F05">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.getOrCreate()</w:t>
      </w:r>
    </w:p>
    <w:p w:rsidR="00000000" w:rsidDel="00000000" w:rsidP="00000000" w:rsidRDefault="00000000" w:rsidRPr="00000000" w14:paraId="00000F06">
      <w:pPr>
        <w:numPr>
          <w:ilvl w:val="0"/>
          <w:numId w:val="109"/>
        </w:numPr>
        <w:spacing w:after="0" w:lineRule="auto"/>
        <w:ind w:left="720" w:hanging="360"/>
      </w:pPr>
      <w:r w:rsidDel="00000000" w:rsidR="00000000" w:rsidRPr="00000000">
        <w:rPr>
          <w:rtl w:val="0"/>
        </w:rPr>
        <w:t xml:space="preserve"> Check on Spark UI the master, worker and app.</w:t>
      </w: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pStyle w:val="Heading2"/>
        <w:rPr>
          <w:sz w:val="34"/>
          <w:szCs w:val="34"/>
        </w:rPr>
      </w:pPr>
      <w:bookmarkStart w:colFirst="0" w:colLast="0" w:name="_zbv3hcm0vi2b" w:id="411"/>
      <w:bookmarkEnd w:id="411"/>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This occurs because you are not logged in “gcloud auth login” and maybe the project id is not settled. Then type in a terminal:</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b w:val="1"/>
        </w:rPr>
      </w:pPr>
      <w:r w:rsidDel="00000000" w:rsidR="00000000" w:rsidRPr="00000000">
        <w:rPr>
          <w:b w:val="1"/>
          <w:rtl w:val="0"/>
        </w:rPr>
        <w:t xml:space="preserve">gcloud auth login</w:t>
      </w:r>
    </w:p>
    <w:p w:rsidR="00000000" w:rsidDel="00000000" w:rsidP="00000000" w:rsidRDefault="00000000" w:rsidRPr="00000000" w14:paraId="00000F0D">
      <w:pPr>
        <w:rPr>
          <w:b w:val="1"/>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This will open a tab in the browser, accept the terms, after that close the tab if you want. Then set the project is like:</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b w:val="1"/>
        </w:rPr>
      </w:pPr>
      <w:r w:rsidDel="00000000" w:rsidR="00000000" w:rsidRPr="00000000">
        <w:rPr>
          <w:b w:val="1"/>
          <w:rtl w:val="0"/>
        </w:rPr>
        <w:t xml:space="preserve">gcloud config set project &lt;YOUR PROJECT_ID&gt;</w:t>
      </w:r>
    </w:p>
    <w:p w:rsidR="00000000" w:rsidDel="00000000" w:rsidP="00000000" w:rsidRDefault="00000000" w:rsidRPr="00000000" w14:paraId="00000F11">
      <w:pPr>
        <w:rPr>
          <w:b w:val="1"/>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t xml:space="preserve">Then you can run the command to upload the pq dir to a GCS Bucket:</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b w:val="1"/>
        </w:rPr>
      </w:pPr>
      <w:r w:rsidDel="00000000" w:rsidR="00000000" w:rsidRPr="00000000">
        <w:rPr>
          <w:b w:val="1"/>
          <w:rtl w:val="0"/>
        </w:rPr>
        <w:t xml:space="preserve">gsutil -m cp -r pq/ &lt;YOUR URI from gsutil&gt;/pq</w:t>
      </w:r>
    </w:p>
    <w:p w:rsidR="00000000" w:rsidDel="00000000" w:rsidP="00000000" w:rsidRDefault="00000000" w:rsidRPr="00000000" w14:paraId="00000F15">
      <w:pPr>
        <w:rPr>
          <w:b w:val="1"/>
        </w:rPr>
      </w:pPr>
      <w:r w:rsidDel="00000000" w:rsidR="00000000" w:rsidRPr="00000000">
        <w:rPr>
          <w:rtl w:val="0"/>
        </w:rPr>
      </w:r>
    </w:p>
    <w:p w:rsidR="00000000" w:rsidDel="00000000" w:rsidP="00000000" w:rsidRDefault="00000000" w:rsidRPr="00000000" w14:paraId="00000F16">
      <w:pPr>
        <w:rPr>
          <w:b w:val="1"/>
        </w:rPr>
      </w:pPr>
      <w:r w:rsidDel="00000000" w:rsidR="00000000" w:rsidRPr="00000000">
        <w:rPr>
          <w:rtl w:val="0"/>
        </w:rPr>
      </w:r>
    </w:p>
    <w:p w:rsidR="00000000" w:rsidDel="00000000" w:rsidP="00000000" w:rsidRDefault="00000000" w:rsidRPr="00000000" w14:paraId="00000F17">
      <w:pPr>
        <w:pStyle w:val="Heading2"/>
        <w:rPr>
          <w:sz w:val="24"/>
          <w:szCs w:val="24"/>
        </w:rPr>
      </w:pPr>
      <w:bookmarkStart w:colFirst="0" w:colLast="0" w:name="_c1alqkbn1gw0" w:id="412"/>
      <w:bookmarkEnd w:id="412"/>
      <w:r w:rsidDel="00000000" w:rsidR="00000000" w:rsidRPr="00000000">
        <w:rPr>
          <w:rtl w:val="0"/>
        </w:rPr>
        <w:t xml:space="preserve">py4j.protocol.Py4JJavaError  GCP</w:t>
      </w: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pStyle w:val="Heading2"/>
        <w:rPr/>
      </w:pPr>
      <w:bookmarkStart w:colFirst="0" w:colLast="0" w:name="_pui7k1aqkg5u" w:id="413"/>
      <w:bookmarkEnd w:id="413"/>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1B">
      <w:pPr>
        <w:rPr/>
      </w:pPr>
      <w:r w:rsidDel="00000000" w:rsidR="00000000" w:rsidRPr="00000000">
        <w:rPr>
          <w:rtl w:val="0"/>
        </w:rPr>
        <w:t xml:space="preserve">Use both repartition and coalesce, like so:</w:t>
      </w:r>
    </w:p>
    <w:p w:rsidR="00000000" w:rsidDel="00000000" w:rsidP="00000000" w:rsidRDefault="00000000" w:rsidRPr="00000000" w14:paraId="00000F1C">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1D">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1E">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1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0">
      <w:pPr>
        <w:pStyle w:val="Heading2"/>
        <w:rPr/>
      </w:pPr>
      <w:bookmarkStart w:colFirst="0" w:colLast="0" w:name="_6t9ww4v5nsax" w:id="414"/>
      <w:bookmarkEnd w:id="414"/>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21">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22">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23">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24">
      <w:pPr>
        <w:rPr/>
      </w:pPr>
      <w:r w:rsidDel="00000000" w:rsidR="00000000" w:rsidRPr="00000000">
        <w:rPr>
          <w:rtl w:val="0"/>
        </w:rPr>
        <w:t xml:space="preserve">In case of Jupyter Notebook run</w:t>
      </w:r>
    </w:p>
    <w:p w:rsidR="00000000" w:rsidDel="00000000" w:rsidP="00000000" w:rsidRDefault="00000000" w:rsidRPr="00000000" w14:paraId="00000F25">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26">
      <w:pPr>
        <w:rPr/>
      </w:pPr>
      <w:r w:rsidDel="00000000" w:rsidR="00000000" w:rsidRPr="00000000">
        <w:rPr>
          <w:rtl w:val="0"/>
        </w:rPr>
        <w:t xml:space="preserve">from your local machine’s cli.</w:t>
      </w:r>
    </w:p>
    <w:p w:rsidR="00000000" w:rsidDel="00000000" w:rsidP="00000000" w:rsidRDefault="00000000" w:rsidRPr="00000000" w14:paraId="00000F27">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28">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29">
      <w:pPr>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2A">
      <w:pPr>
        <w:rPr/>
      </w:pPr>
      <w:r w:rsidDel="00000000" w:rsidR="00000000" w:rsidRPr="00000000">
        <w:rPr>
          <w:rtl w:val="0"/>
        </w:rPr>
        <w:t xml:space="preserve">```</w:t>
      </w:r>
    </w:p>
    <w:p w:rsidR="00000000" w:rsidDel="00000000" w:rsidP="00000000" w:rsidRDefault="00000000" w:rsidRPr="00000000" w14:paraId="00000F2B">
      <w:pPr>
        <w:rPr/>
      </w:pPr>
      <w:r w:rsidDel="00000000" w:rsidR="00000000" w:rsidRPr="00000000">
        <w:rPr>
          <w:rtl w:val="0"/>
        </w:rPr>
        <w:t xml:space="preserve">Host &lt;hostname&gt;</w:t>
      </w:r>
    </w:p>
    <w:p w:rsidR="00000000" w:rsidDel="00000000" w:rsidP="00000000" w:rsidRDefault="00000000" w:rsidRPr="00000000" w14:paraId="00000F2C">
      <w:pPr>
        <w:rPr/>
      </w:pPr>
      <w:r w:rsidDel="00000000" w:rsidR="00000000" w:rsidRPr="00000000">
        <w:rPr>
          <w:rtl w:val="0"/>
        </w:rPr>
        <w:t xml:space="preserve">    Hostname &lt;external-gcp-ip&gt;</w:t>
      </w:r>
    </w:p>
    <w:p w:rsidR="00000000" w:rsidDel="00000000" w:rsidP="00000000" w:rsidRDefault="00000000" w:rsidRPr="00000000" w14:paraId="00000F2D">
      <w:pPr>
        <w:rPr/>
      </w:pPr>
      <w:r w:rsidDel="00000000" w:rsidR="00000000" w:rsidRPr="00000000">
        <w:rPr>
          <w:rtl w:val="0"/>
        </w:rPr>
        <w:t xml:space="preserve">    User xxxx</w:t>
      </w:r>
    </w:p>
    <w:p w:rsidR="00000000" w:rsidDel="00000000" w:rsidP="00000000" w:rsidRDefault="00000000" w:rsidRPr="00000000" w14:paraId="00000F2E">
      <w:pPr>
        <w:rPr/>
      </w:pPr>
      <w:r w:rsidDel="00000000" w:rsidR="00000000" w:rsidRPr="00000000">
        <w:rPr>
          <w:rtl w:val="0"/>
        </w:rPr>
        <w:t xml:space="preserve">    IdentityFile yyyy</w:t>
      </w:r>
    </w:p>
    <w:p w:rsidR="00000000" w:rsidDel="00000000" w:rsidP="00000000" w:rsidRDefault="00000000" w:rsidRPr="00000000" w14:paraId="00000F2F">
      <w:pPr>
        <w:rPr/>
      </w:pPr>
      <w:r w:rsidDel="00000000" w:rsidR="00000000" w:rsidRPr="00000000">
        <w:rPr>
          <w:rtl w:val="0"/>
        </w:rPr>
        <w:t xml:space="preserve">    LocalForward 8888 localhost:8888</w:t>
      </w:r>
    </w:p>
    <w:p w:rsidR="00000000" w:rsidDel="00000000" w:rsidP="00000000" w:rsidRDefault="00000000" w:rsidRPr="00000000" w14:paraId="00000F30">
      <w:pPr>
        <w:rPr/>
      </w:pPr>
      <w:r w:rsidDel="00000000" w:rsidR="00000000" w:rsidRPr="00000000">
        <w:rPr>
          <w:rtl w:val="0"/>
        </w:rPr>
        <w:t xml:space="preserve">    LocalForward 8080 localhost:8080</w:t>
      </w:r>
    </w:p>
    <w:p w:rsidR="00000000" w:rsidDel="00000000" w:rsidP="00000000" w:rsidRDefault="00000000" w:rsidRPr="00000000" w14:paraId="00000F31">
      <w:pPr>
        <w:rPr/>
      </w:pPr>
      <w:r w:rsidDel="00000000" w:rsidR="00000000" w:rsidRPr="00000000">
        <w:rPr>
          <w:rtl w:val="0"/>
        </w:rPr>
        <w:t xml:space="preserve">    LocalForward 5432 localhost:5432</w:t>
      </w:r>
    </w:p>
    <w:p w:rsidR="00000000" w:rsidDel="00000000" w:rsidP="00000000" w:rsidRDefault="00000000" w:rsidRPr="00000000" w14:paraId="00000F32">
      <w:pPr>
        <w:rPr/>
      </w:pPr>
      <w:r w:rsidDel="00000000" w:rsidR="00000000" w:rsidRPr="00000000">
        <w:rPr>
          <w:rtl w:val="0"/>
        </w:rPr>
        <w:t xml:space="preserve">    LocalForward 4040 localhost:4040</w:t>
      </w:r>
    </w:p>
    <w:p w:rsidR="00000000" w:rsidDel="00000000" w:rsidP="00000000" w:rsidRDefault="00000000" w:rsidRPr="00000000" w14:paraId="00000F33">
      <w:pPr>
        <w:rPr/>
      </w:pPr>
      <w:r w:rsidDel="00000000" w:rsidR="00000000" w:rsidRPr="00000000">
        <w:rPr>
          <w:rtl w:val="0"/>
        </w:rPr>
        <w:t xml:space="preserve">```</w:t>
      </w:r>
    </w:p>
    <w:p w:rsidR="00000000" w:rsidDel="00000000" w:rsidP="00000000" w:rsidRDefault="00000000" w:rsidRPr="00000000" w14:paraId="00000F34">
      <w:pPr>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35">
      <w:pPr>
        <w:pStyle w:val="Heading2"/>
        <w:rPr>
          <w:rFonts w:ascii="Consolas" w:cs="Consolas" w:eastAsia="Consolas" w:hAnsi="Consolas"/>
          <w:sz w:val="18"/>
          <w:szCs w:val="18"/>
        </w:rPr>
      </w:pPr>
      <w:bookmarkStart w:colFirst="0" w:colLast="0" w:name="_ew0v6dpgvbad" w:id="415"/>
      <w:bookmarkEnd w:id="415"/>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36">
      <w:pPr>
        <w:rPr/>
      </w:pPr>
      <w:r w:rsidDel="00000000" w:rsidR="00000000" w:rsidRPr="00000000">
        <w:rPr>
          <w:rtl w:val="0"/>
        </w:rPr>
        <w:t xml:space="preserve">~ Abhijit Chakraborty</w:t>
      </w:r>
    </w:p>
    <w:p w:rsidR="00000000" w:rsidDel="00000000" w:rsidP="00000000" w:rsidRDefault="00000000" w:rsidRPr="00000000" w14:paraId="00000F37">
      <w:pPr>
        <w:rPr/>
      </w:pPr>
      <w:r w:rsidDel="00000000" w:rsidR="00000000" w:rsidRPr="00000000">
        <w:rPr>
          <w:rtl w:val="0"/>
        </w:rPr>
        <w:t xml:space="preserve">`sdk list java`  to check for available java sdk versions.</w:t>
      </w:r>
    </w:p>
    <w:p w:rsidR="00000000" w:rsidDel="00000000" w:rsidP="00000000" w:rsidRDefault="00000000" w:rsidRPr="00000000" w14:paraId="00000F38">
      <w:pPr>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39">
      <w:pPr>
        <w:rPr/>
      </w:pPr>
      <w:r w:rsidDel="00000000" w:rsidR="00000000" w:rsidRPr="00000000">
        <w:rPr>
          <w:rtl w:val="0"/>
        </w:rPr>
        <w:t xml:space="preserve">click on Y if prompted to change the default java version.</w:t>
      </w:r>
    </w:p>
    <w:p w:rsidR="00000000" w:rsidDel="00000000" w:rsidP="00000000" w:rsidRDefault="00000000" w:rsidRPr="00000000" w14:paraId="00000F3A">
      <w:pPr>
        <w:rPr/>
      </w:pPr>
      <w:r w:rsidDel="00000000" w:rsidR="00000000" w:rsidRPr="00000000">
        <w:rPr>
          <w:rtl w:val="0"/>
        </w:rPr>
        <w:t xml:space="preserve">Check for java version using `java -version `.</w:t>
      </w:r>
    </w:p>
    <w:p w:rsidR="00000000" w:rsidDel="00000000" w:rsidP="00000000" w:rsidRDefault="00000000" w:rsidRPr="00000000" w14:paraId="00000F3B">
      <w:pPr>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3C">
      <w:pPr>
        <w:pStyle w:val="Heading2"/>
        <w:rPr/>
      </w:pPr>
      <w:bookmarkStart w:colFirst="0" w:colLast="0" w:name="_4dsmqa0ebfq" w:id="416"/>
      <w:bookmarkEnd w:id="416"/>
      <w:r w:rsidDel="00000000" w:rsidR="00000000" w:rsidRPr="00000000">
        <w:rPr>
          <w:rtl w:val="0"/>
        </w:rPr>
        <w:t xml:space="preserve">Error: Insufficient 'SSD_TOTAL_GB' quota. Requested 500.0, available 470.0.</w:t>
      </w:r>
    </w:p>
    <w:p w:rsidR="00000000" w:rsidDel="00000000" w:rsidP="00000000" w:rsidRDefault="00000000" w:rsidRPr="00000000" w14:paraId="00000F3D">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3E">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49" name="image46.png"/>
            <a:graphic>
              <a:graphicData uri="http://schemas.openxmlformats.org/drawingml/2006/picture">
                <pic:pic>
                  <pic:nvPicPr>
                    <pic:cNvPr id="0" name="image46.png"/>
                    <pic:cNvPicPr preferRelativeResize="0"/>
                  </pic:nvPicPr>
                  <pic:blipFill>
                    <a:blip r:embed="rId268"/>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rPr/>
      </w:pPr>
      <w:r w:rsidDel="00000000" w:rsidR="00000000" w:rsidRPr="00000000">
        <w:rPr>
          <w:b w:val="1"/>
          <w:rtl w:val="0"/>
        </w:rPr>
        <w:t xml:space="preserve">Solution: </w:t>
      </w:r>
      <w:r w:rsidDel="00000000" w:rsidR="00000000" w:rsidRPr="00000000">
        <w:rPr>
          <w:rtl w:val="0"/>
        </w:rPr>
        <w:t xml:space="preserve">As mentioned </w:t>
      </w:r>
      <w:hyperlink r:id="rId269">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40">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pStyle w:val="Heading2"/>
        <w:rPr/>
      </w:pPr>
      <w:bookmarkStart w:colFirst="0" w:colLast="0" w:name="_ehsdwl2s8til" w:id="417"/>
      <w:bookmarkEnd w:id="417"/>
      <w:r w:rsidDel="00000000" w:rsidR="00000000" w:rsidRPr="00000000">
        <w:rPr>
          <w:rtl w:val="0"/>
        </w:rPr>
        <w:t xml:space="preserve">Homework - how to convert the time difference of two timestamps to hours</w:t>
      </w:r>
    </w:p>
    <w:p w:rsidR="00000000" w:rsidDel="00000000" w:rsidP="00000000" w:rsidRDefault="00000000" w:rsidRPr="00000000" w14:paraId="00000F43">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44">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45">
      <w:pPr>
        <w:numPr>
          <w:ilvl w:val="0"/>
          <w:numId w:val="34"/>
        </w:numPr>
        <w:spacing w:after="0" w:afterAutospacing="0"/>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46">
      <w:pPr>
        <w:numPr>
          <w:ilvl w:val="0"/>
          <w:numId w:val="34"/>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47">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48">
      <w:pPr>
        <w:pStyle w:val="Heading2"/>
        <w:rPr/>
      </w:pPr>
      <w:bookmarkStart w:colFirst="0" w:colLast="0" w:name="_lg38ss8j3ucn" w:id="418"/>
      <w:bookmarkEnd w:id="418"/>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49">
      <w:pPr>
        <w:rPr/>
      </w:pPr>
      <w:r w:rsidDel="00000000" w:rsidR="00000000" w:rsidRPr="00000000">
        <w:rPr>
          <w:rtl w:val="0"/>
        </w:rPr>
        <w:t xml:space="preserve">This version combination worked for me:</w:t>
      </w:r>
    </w:p>
    <w:p w:rsidR="00000000" w:rsidDel="00000000" w:rsidP="00000000" w:rsidRDefault="00000000" w:rsidRPr="00000000" w14:paraId="00000F4A">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4B">
      <w:pPr>
        <w:rPr>
          <w:sz w:val="28"/>
          <w:szCs w:val="28"/>
        </w:rPr>
      </w:pPr>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r w:rsidDel="00000000" w:rsidR="00000000" w:rsidRPr="00000000">
        <w:rPr>
          <w:rtl w:val="0"/>
        </w:rPr>
      </w:r>
    </w:p>
    <w:p w:rsidR="00000000" w:rsidDel="00000000" w:rsidP="00000000" w:rsidRDefault="00000000" w:rsidRPr="00000000" w14:paraId="00000F4C">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4D">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4E">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4F">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50">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pStyle w:val="Heading2"/>
        <w:rPr/>
      </w:pPr>
      <w:bookmarkStart w:colFirst="0" w:colLast="0" w:name="_qkpkxril0q9j" w:id="419"/>
      <w:bookmarkEnd w:id="419"/>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53">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54">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55">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56">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t xml:space="preserve">Dataproc Pricing: </w:t>
      </w:r>
      <w:hyperlink r:id="rId270">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pStyle w:val="Heading2"/>
        <w:rPr/>
      </w:pPr>
      <w:bookmarkStart w:colFirst="0" w:colLast="0" w:name="_r4fd1njppt8z" w:id="420"/>
      <w:bookmarkEnd w:id="420"/>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71">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5D">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5E">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5F">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60">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61">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62">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63">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65">
      <w:pPr>
        <w:rPr>
          <w:sz w:val="23"/>
          <w:szCs w:val="23"/>
          <w:highlight w:val="white"/>
        </w:rPr>
      </w:pPr>
      <w:r w:rsidDel="00000000" w:rsidR="00000000" w:rsidRPr="00000000">
        <w:rPr>
          <w:rtl w:val="0"/>
        </w:rPr>
      </w:r>
    </w:p>
    <w:p w:rsidR="00000000" w:rsidDel="00000000" w:rsidP="00000000" w:rsidRDefault="00000000" w:rsidRPr="00000000" w14:paraId="00000F66">
      <w:pPr>
        <w:pStyle w:val="Heading2"/>
        <w:rPr/>
      </w:pPr>
      <w:bookmarkStart w:colFirst="0" w:colLast="0" w:name="_zatb6zd7em4f" w:id="421"/>
      <w:bookmarkEnd w:id="421"/>
      <w:r w:rsidDel="00000000" w:rsidR="00000000" w:rsidRPr="00000000">
        <w:rPr>
          <w:rtl w:val="0"/>
        </w:rPr>
        <w:t xml:space="preserve">In module 5.3.1, trying to run spark.createDataFrame(df_pandas).show() returns error</w:t>
      </w:r>
    </w:p>
    <w:p w:rsidR="00000000" w:rsidDel="00000000" w:rsidP="00000000" w:rsidRDefault="00000000" w:rsidRPr="00000000" w14:paraId="00000F67">
      <w:pPr>
        <w:rPr>
          <w:sz w:val="22"/>
          <w:szCs w:val="22"/>
          <w:highlight w:val="white"/>
        </w:rPr>
      </w:pPr>
      <w:r w:rsidDel="00000000" w:rsidR="00000000" w:rsidRPr="00000000">
        <w:rPr>
          <w:sz w:val="22"/>
          <w:szCs w:val="22"/>
          <w:highlight w:val="white"/>
          <w:rtl w:val="0"/>
        </w:rPr>
        <w:t xml:space="preserve">AttributeError: 'DataFrame' object has no attribute 'iteritems'</w:t>
      </w:r>
    </w:p>
    <w:p w:rsidR="00000000" w:rsidDel="00000000" w:rsidP="00000000" w:rsidRDefault="00000000" w:rsidRPr="00000000" w14:paraId="00000F68">
      <w:pPr>
        <w:rPr>
          <w:sz w:val="22"/>
          <w:szCs w:val="22"/>
          <w:highlight w:val="white"/>
        </w:rPr>
      </w:pPr>
      <w:r w:rsidDel="00000000" w:rsidR="00000000" w:rsidRPr="00000000">
        <w:rPr>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69">
      <w:pPr>
        <w:rPr>
          <w:sz w:val="22"/>
          <w:szCs w:val="22"/>
          <w:highlight w:val="white"/>
        </w:rPr>
      </w:pPr>
      <w:r w:rsidDel="00000000" w:rsidR="00000000" w:rsidRPr="00000000">
        <w:rPr>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6A">
      <w:pPr>
        <w:rPr>
          <w:sz w:val="22"/>
          <w:szCs w:val="22"/>
          <w:highlight w:val="white"/>
        </w:rPr>
      </w:pPr>
      <w:r w:rsidDel="00000000" w:rsidR="00000000" w:rsidRPr="00000000">
        <w:rPr>
          <w:sz w:val="22"/>
          <w:szCs w:val="22"/>
          <w:highlight w:val="white"/>
          <w:rtl w:val="0"/>
        </w:rPr>
        <w:t xml:space="preserve">You can do this code below, which is mentioned in the stackoverflow link above:</w:t>
      </w:r>
    </w:p>
    <w:p w:rsidR="00000000" w:rsidDel="00000000" w:rsidP="00000000" w:rsidRDefault="00000000" w:rsidRPr="00000000" w14:paraId="00000F6B">
      <w:pPr>
        <w:rPr>
          <w:sz w:val="22"/>
          <w:szCs w:val="22"/>
          <w:highlight w:val="white"/>
        </w:rPr>
      </w:pPr>
      <w:r w:rsidDel="00000000" w:rsidR="00000000" w:rsidRPr="00000000">
        <w:rPr>
          <w:sz w:val="22"/>
          <w:szCs w:val="22"/>
          <w:highlight w:val="white"/>
        </w:rPr>
        <w:drawing>
          <wp:inline distB="114300" distT="114300" distL="114300" distR="114300">
            <wp:extent cx="6153150" cy="1914525"/>
            <wp:effectExtent b="0" l="0" r="0" t="0"/>
            <wp:docPr id="68" name="image62.png"/>
            <a:graphic>
              <a:graphicData uri="http://schemas.openxmlformats.org/drawingml/2006/picture">
                <pic:pic>
                  <pic:nvPicPr>
                    <pic:cNvPr id="0" name="image62.png"/>
                    <pic:cNvPicPr preferRelativeResize="0"/>
                  </pic:nvPicPr>
                  <pic:blipFill>
                    <a:blip r:embed="rId272"/>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6C">
      <w:pPr>
        <w:rPr>
          <w:sz w:val="22"/>
          <w:szCs w:val="22"/>
          <w:highlight w:val="white"/>
        </w:rPr>
      </w:pPr>
      <w:r w:rsidDel="00000000" w:rsidR="00000000" w:rsidRPr="00000000">
        <w:rPr>
          <w:rtl w:val="0"/>
        </w:rPr>
      </w:r>
    </w:p>
    <w:p w:rsidR="00000000" w:rsidDel="00000000" w:rsidP="00000000" w:rsidRDefault="00000000" w:rsidRPr="00000000" w14:paraId="00000F6D">
      <w:pPr>
        <w:rPr>
          <w:sz w:val="22"/>
          <w:szCs w:val="22"/>
          <w:highlight w:val="white"/>
        </w:rPr>
      </w:pPr>
      <w:r w:rsidDel="00000000" w:rsidR="00000000" w:rsidRPr="00000000">
        <w:rPr>
          <w:sz w:val="22"/>
          <w:szCs w:val="22"/>
          <w:highlight w:val="white"/>
          <w:rtl w:val="0"/>
        </w:rPr>
        <w:t xml:space="preserve">Another work around here is to create a conda enviroment to donwgrade python’s version to 3.8 and pandas to 1.5.3</w:t>
      </w:r>
    </w:p>
    <w:p w:rsidR="00000000" w:rsidDel="00000000" w:rsidP="00000000" w:rsidRDefault="00000000" w:rsidRPr="00000000" w14:paraId="00000F6E">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create -n pyspark_env python=3.8 pandas=1.5.3 jupyter</w:t>
      </w:r>
    </w:p>
    <w:p w:rsidR="00000000" w:rsidDel="00000000" w:rsidP="00000000" w:rsidRDefault="00000000" w:rsidRPr="00000000" w14:paraId="00000F6F">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activate pyspark_env </w:t>
      </w:r>
    </w:p>
    <w:p w:rsidR="00000000" w:rsidDel="00000000" w:rsidP="00000000" w:rsidRDefault="00000000" w:rsidRPr="00000000" w14:paraId="00000F70">
      <w:pPr>
        <w:rPr>
          <w:sz w:val="22"/>
          <w:szCs w:val="22"/>
          <w:highlight w:val="white"/>
        </w:rPr>
      </w:pPr>
      <w:r w:rsidDel="00000000" w:rsidR="00000000" w:rsidRPr="00000000">
        <w:rPr>
          <w:rtl w:val="0"/>
        </w:rPr>
      </w:r>
    </w:p>
    <w:p w:rsidR="00000000" w:rsidDel="00000000" w:rsidP="00000000" w:rsidRDefault="00000000" w:rsidRPr="00000000" w14:paraId="00000F71">
      <w:pPr>
        <w:pStyle w:val="Heading2"/>
        <w:rPr/>
      </w:pPr>
      <w:bookmarkStart w:colFirst="0" w:colLast="0" w:name="_pa9apvopwpbv" w:id="422"/>
      <w:bookmarkEnd w:id="422"/>
      <w:r w:rsidDel="00000000" w:rsidR="00000000" w:rsidRPr="00000000">
        <w:rPr>
          <w:rtl w:val="0"/>
        </w:rPr>
        <w:t xml:space="preserve">Cannot create a cluster: Insufficient 'SSD_TOTAL_GB' quota. Requested 500.0, available 250.0.</w:t>
      </w:r>
    </w:p>
    <w:p w:rsidR="00000000" w:rsidDel="00000000" w:rsidP="00000000" w:rsidRDefault="00000000" w:rsidRPr="00000000" w14:paraId="00000F72">
      <w:pPr>
        <w:rPr>
          <w:sz w:val="22"/>
          <w:szCs w:val="22"/>
          <w:highlight w:val="white"/>
        </w:rPr>
      </w:pPr>
      <w:r w:rsidDel="00000000" w:rsidR="00000000" w:rsidRPr="00000000">
        <w:rPr>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73">
      <w:pPr>
        <w:rPr>
          <w:sz w:val="22"/>
          <w:szCs w:val="22"/>
          <w:highlight w:val="white"/>
        </w:rPr>
      </w:pPr>
      <w:r w:rsidDel="00000000" w:rsidR="00000000" w:rsidRPr="00000000">
        <w:rPr>
          <w:sz w:val="22"/>
          <w:szCs w:val="22"/>
          <w:highlight w:val="white"/>
          <w:rtl w:val="0"/>
        </w:rPr>
        <w:t xml:space="preserve">Master Node:</w:t>
      </w:r>
    </w:p>
    <w:p w:rsidR="00000000" w:rsidDel="00000000" w:rsidP="00000000" w:rsidRDefault="00000000" w:rsidRPr="00000000" w14:paraId="00000F74">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75">
      <w:pPr>
        <w:rPr>
          <w:sz w:val="22"/>
          <w:szCs w:val="22"/>
          <w:highlight w:val="white"/>
        </w:rPr>
      </w:pPr>
      <w:r w:rsidDel="00000000" w:rsidR="00000000" w:rsidRPr="00000000">
        <w:rPr>
          <w:sz w:val="22"/>
          <w:szCs w:val="22"/>
          <w:highlight w:val="white"/>
          <w:rtl w:val="0"/>
        </w:rPr>
        <w:t xml:space="preserve">Primary disk size: 85 GB</w:t>
      </w:r>
    </w:p>
    <w:p w:rsidR="00000000" w:rsidDel="00000000" w:rsidP="00000000" w:rsidRDefault="00000000" w:rsidRPr="00000000" w14:paraId="00000F76">
      <w:pPr>
        <w:rPr>
          <w:sz w:val="22"/>
          <w:szCs w:val="22"/>
          <w:highlight w:val="white"/>
        </w:rPr>
      </w:pPr>
      <w:r w:rsidDel="00000000" w:rsidR="00000000" w:rsidRPr="00000000">
        <w:rPr>
          <w:sz w:val="22"/>
          <w:szCs w:val="22"/>
          <w:highlight w:val="white"/>
          <w:rtl w:val="0"/>
        </w:rPr>
        <w:t xml:space="preserve">Worker Node:</w:t>
      </w:r>
    </w:p>
    <w:p w:rsidR="00000000" w:rsidDel="00000000" w:rsidP="00000000" w:rsidRDefault="00000000" w:rsidRPr="00000000" w14:paraId="00000F77">
      <w:pPr>
        <w:rPr>
          <w:sz w:val="22"/>
          <w:szCs w:val="22"/>
          <w:highlight w:val="white"/>
        </w:rPr>
      </w:pPr>
      <w:r w:rsidDel="00000000" w:rsidR="00000000" w:rsidRPr="00000000">
        <w:rPr>
          <w:sz w:val="22"/>
          <w:szCs w:val="22"/>
          <w:highlight w:val="white"/>
          <w:rtl w:val="0"/>
        </w:rPr>
        <w:t xml:space="preserve">Number of worker nodes: 2</w:t>
      </w:r>
    </w:p>
    <w:p w:rsidR="00000000" w:rsidDel="00000000" w:rsidP="00000000" w:rsidRDefault="00000000" w:rsidRPr="00000000" w14:paraId="00000F78">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79">
      <w:pPr>
        <w:rPr>
          <w:sz w:val="22"/>
          <w:szCs w:val="22"/>
          <w:highlight w:val="white"/>
        </w:rPr>
      </w:pPr>
      <w:r w:rsidDel="00000000" w:rsidR="00000000" w:rsidRPr="00000000">
        <w:rPr>
          <w:sz w:val="22"/>
          <w:szCs w:val="22"/>
          <w:highlight w:val="white"/>
          <w:rtl w:val="0"/>
        </w:rPr>
        <w:t xml:space="preserve">Primary disk size: 80 GB</w:t>
      </w:r>
    </w:p>
    <w:p w:rsidR="00000000" w:rsidDel="00000000" w:rsidP="00000000" w:rsidRDefault="00000000" w:rsidRPr="00000000" w14:paraId="00000F7A">
      <w:pPr>
        <w:rPr>
          <w:sz w:val="22"/>
          <w:szCs w:val="22"/>
          <w:highlight w:val="white"/>
        </w:rPr>
      </w:pPr>
      <w:r w:rsidDel="00000000" w:rsidR="00000000" w:rsidRPr="00000000">
        <w:rPr>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7B">
      <w:pPr>
        <w:rPr>
          <w:sz w:val="22"/>
          <w:szCs w:val="22"/>
          <w:highlight w:val="white"/>
        </w:rPr>
      </w:pPr>
      <w:r w:rsidDel="00000000" w:rsidR="00000000" w:rsidRPr="00000000">
        <w:rPr>
          <w:rtl w:val="0"/>
        </w:rPr>
      </w:r>
    </w:p>
    <w:p w:rsidR="00000000" w:rsidDel="00000000" w:rsidP="00000000" w:rsidRDefault="00000000" w:rsidRPr="00000000" w14:paraId="00000F7C">
      <w:pPr>
        <w:pStyle w:val="Heading2"/>
        <w:rPr/>
      </w:pPr>
      <w:bookmarkStart w:colFirst="0" w:colLast="0" w:name="_ckfsegnx7a6k" w:id="423"/>
      <w:bookmarkEnd w:id="423"/>
      <w:r w:rsidDel="00000000" w:rsidR="00000000" w:rsidRPr="00000000">
        <w:rPr>
          <w:rtl w:val="0"/>
        </w:rPr>
        <w:t xml:space="preserve">Setting JAVA_HOME with Homebrew on Apple Silicon</w:t>
      </w: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The MacOS setup instruction (</w:t>
      </w:r>
      <w:hyperlink r:id="rId273">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80">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81">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 java version with the next command:</w:t>
      </w:r>
    </w:p>
    <w:p w:rsidR="00000000" w:rsidDel="00000000" w:rsidP="00000000" w:rsidRDefault="00000000" w:rsidRPr="00000000" w14:paraId="00000F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F85">
      <w:pPr>
        <w:rPr/>
      </w:pPr>
      <w:r w:rsidDel="00000000" w:rsidR="00000000" w:rsidRPr="00000000">
        <w:rPr>
          <w:rtl w:val="0"/>
        </w:rPr>
        <w:t xml:space="preserve">Reference: </w:t>
      </w:r>
      <w:hyperlink r:id="rId274">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pStyle w:val="Heading2"/>
        <w:rPr/>
      </w:pPr>
      <w:bookmarkStart w:colFirst="0" w:colLast="0" w:name="_feaz9765jaha" w:id="424"/>
      <w:bookmarkEnd w:id="424"/>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88">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89">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8A">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8B">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8C">
      <w:pPr>
        <w:spacing w:line="240" w:lineRule="auto"/>
        <w:rPr/>
      </w:pPr>
      <w:r w:rsidDel="00000000" w:rsidR="00000000" w:rsidRPr="00000000">
        <w:rPr>
          <w:rtl w:val="0"/>
        </w:rPr>
        <w:t xml:space="preserve">Save changes.</w:t>
      </w:r>
    </w:p>
    <w:p w:rsidR="00000000" w:rsidDel="00000000" w:rsidP="00000000" w:rsidRDefault="00000000" w:rsidRPr="00000000" w14:paraId="00000F8D">
      <w:pPr>
        <w:pStyle w:val="Heading2"/>
        <w:rPr/>
      </w:pPr>
      <w:bookmarkStart w:colFirst="0" w:colLast="0" w:name="_ippt4injy03g" w:id="425"/>
      <w:bookmarkEnd w:id="425"/>
      <w:r w:rsidDel="00000000" w:rsidR="00000000" w:rsidRPr="00000000">
        <w:rPr>
          <w:rtl w:val="0"/>
        </w:rPr>
        <w:br w:type="textWrapping"/>
        <w:t xml:space="preserve">Spark is working, however, nothing appears in the Spark UI (e.g., .show())?</w:t>
      </w:r>
    </w:p>
    <w:p w:rsidR="00000000" w:rsidDel="00000000" w:rsidP="00000000" w:rsidRDefault="00000000" w:rsidRPr="00000000" w14:paraId="00000F8E">
      <w:pPr>
        <w:rPr/>
      </w:pPr>
      <w:r w:rsidDel="00000000" w:rsidR="00000000" w:rsidRPr="00000000">
        <w:rPr>
          <w:rtl w:val="0"/>
        </w:rPr>
        <w:br w:type="textWrapping"/>
        <w:t xml:space="preserve">Since we used multiple notebooks during the course, it's possible that there are more than one Spark session active. It’s highly likely that you are observing the incorrect one. Follow these steps to troubleshoot:</w:t>
      </w:r>
    </w:p>
    <w:p w:rsidR="00000000" w:rsidDel="00000000" w:rsidP="00000000" w:rsidRDefault="00000000" w:rsidRPr="00000000" w14:paraId="00000F8F">
      <w:pPr>
        <w:widowControl w:val="0"/>
        <w:numPr>
          <w:ilvl w:val="0"/>
          <w:numId w:val="119"/>
        </w:numPr>
        <w:shd w:fill="auto" w:val="clear"/>
        <w:spacing w:after="0" w:afterAutospacing="0" w:before="240" w:lineRule="auto"/>
        <w:ind w:left="720" w:hanging="360"/>
        <w:rPr>
          <w:color w:val="1f1f1f"/>
        </w:rPr>
      </w:pPr>
      <w:r w:rsidDel="00000000" w:rsidR="00000000" w:rsidRPr="00000000">
        <w:rPr>
          <w:color w:val="1f1f1f"/>
          <w:rtl w:val="0"/>
        </w:rPr>
        <w:t xml:space="preserve">Spark uses port </w:t>
      </w:r>
      <w:r w:rsidDel="00000000" w:rsidR="00000000" w:rsidRPr="00000000">
        <w:rPr>
          <w:b w:val="1"/>
          <w:color w:val="1f1f1f"/>
          <w:rtl w:val="0"/>
        </w:rPr>
        <w:t xml:space="preserve">4040</w:t>
      </w:r>
      <w:r w:rsidDel="00000000" w:rsidR="00000000" w:rsidRPr="00000000">
        <w:rPr>
          <w:color w:val="1f1f1f"/>
          <w:rtl w:val="0"/>
        </w:rPr>
        <w:t xml:space="preserve"> by default, but if more than one session is active, it will try to use the next available port (e.g., </w:t>
      </w:r>
      <w:r w:rsidDel="00000000" w:rsidR="00000000" w:rsidRPr="00000000">
        <w:rPr>
          <w:b w:val="1"/>
          <w:color w:val="1f1f1f"/>
          <w:rtl w:val="0"/>
        </w:rPr>
        <w:t xml:space="preserve">4041</w:t>
      </w:r>
      <w:r w:rsidDel="00000000" w:rsidR="00000000" w:rsidRPr="00000000">
        <w:rPr>
          <w:color w:val="1f1f1f"/>
          <w:rtl w:val="0"/>
        </w:rPr>
        <w:t xml:space="preserve">).</w:t>
      </w:r>
    </w:p>
    <w:p w:rsidR="00000000" w:rsidDel="00000000" w:rsidP="00000000" w:rsidRDefault="00000000" w:rsidRPr="00000000" w14:paraId="00000F90">
      <w:pPr>
        <w:widowControl w:val="0"/>
        <w:numPr>
          <w:ilvl w:val="0"/>
          <w:numId w:val="119"/>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Ensure you're viewing the correct </w:t>
      </w:r>
      <w:r w:rsidDel="00000000" w:rsidR="00000000" w:rsidRPr="00000000">
        <w:rPr>
          <w:b w:val="1"/>
          <w:color w:val="1f1f1f"/>
          <w:rtl w:val="0"/>
        </w:rPr>
        <w:t xml:space="preserve">Spark Web UI</w:t>
      </w:r>
      <w:r w:rsidDel="00000000" w:rsidR="00000000" w:rsidRPr="00000000">
        <w:rPr>
          <w:color w:val="1f1f1f"/>
          <w:rtl w:val="0"/>
        </w:rPr>
        <w:t xml:space="preserve"> for the application where your jobs are running.</w:t>
      </w:r>
    </w:p>
    <w:p w:rsidR="00000000" w:rsidDel="00000000" w:rsidP="00000000" w:rsidRDefault="00000000" w:rsidRPr="00000000" w14:paraId="00000F91">
      <w:pPr>
        <w:widowControl w:val="0"/>
        <w:numPr>
          <w:ilvl w:val="0"/>
          <w:numId w:val="119"/>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Verify the </w:t>
      </w:r>
      <w:r w:rsidDel="00000000" w:rsidR="00000000" w:rsidRPr="00000000">
        <w:rPr>
          <w:b w:val="1"/>
          <w:color w:val="1f1f1f"/>
          <w:rtl w:val="0"/>
        </w:rPr>
        <w:t xml:space="preserve">current application session address</w:t>
      </w:r>
      <w:r w:rsidDel="00000000" w:rsidR="00000000" w:rsidRPr="00000000">
        <w:rPr>
          <w:color w:val="1f1f1f"/>
          <w:rtl w:val="0"/>
        </w:rPr>
        <w:t xml:space="preserve">: </w:t>
      </w:r>
    </w:p>
    <w:p w:rsidR="00000000" w:rsidDel="00000000" w:rsidP="00000000" w:rsidRDefault="00000000" w:rsidRPr="00000000" w14:paraId="00000F92">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Eg: Using </w:t>
      </w:r>
      <w:r w:rsidDel="00000000" w:rsidR="00000000" w:rsidRPr="00000000">
        <w:rPr>
          <w:rFonts w:ascii="Consolas" w:cs="Consolas" w:eastAsia="Consolas" w:hAnsi="Consolas"/>
          <w:color w:val="abb2bf"/>
          <w:sz w:val="20"/>
          <w:szCs w:val="20"/>
          <w:shd w:fill="282c34" w:val="clear"/>
          <w:rtl w:val="0"/>
        </w:rPr>
        <w:t xml:space="preserve">spark.sparkContext.uiWebUrl</w:t>
      </w:r>
      <w:r w:rsidDel="00000000" w:rsidR="00000000" w:rsidRPr="00000000">
        <w:rPr>
          <w:color w:val="1f1f1f"/>
          <w:rtl w:val="0"/>
        </w:rPr>
        <w:t xml:space="preserve"> command in your session.</w:t>
      </w:r>
    </w:p>
    <w:p w:rsidR="00000000" w:rsidDel="00000000" w:rsidP="00000000" w:rsidRDefault="00000000" w:rsidRPr="00000000" w14:paraId="00000F93">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Expected output: </w:t>
      </w:r>
      <w:hyperlink r:id="rId275">
        <w:r w:rsidDel="00000000" w:rsidR="00000000" w:rsidRPr="00000000">
          <w:rPr>
            <w:rFonts w:ascii="Consolas" w:cs="Consolas" w:eastAsia="Consolas" w:hAnsi="Consolas"/>
            <w:color w:val="abb2bf"/>
            <w:sz w:val="20"/>
            <w:szCs w:val="20"/>
            <w:shd w:fill="282c34" w:val="clear"/>
            <w:rtl w:val="0"/>
          </w:rPr>
          <w:t xml:space="preserve">http://your.application.session.address.internal:4041</w:t>
        </w:r>
      </w:hyperlink>
      <w:r w:rsidDel="00000000" w:rsidR="00000000" w:rsidRPr="00000000">
        <w:rPr>
          <w:color w:val="1f1f1f"/>
          <w:rtl w:val="0"/>
        </w:rPr>
        <w:t xml:space="preserve"> </w:t>
      </w:r>
    </w:p>
    <w:p w:rsidR="00000000" w:rsidDel="00000000" w:rsidP="00000000" w:rsidRDefault="00000000" w:rsidRPr="00000000" w14:paraId="00000F94">
      <w:pPr>
        <w:widowControl w:val="0"/>
        <w:numPr>
          <w:ilvl w:val="1"/>
          <w:numId w:val="119"/>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Indicating </w:t>
      </w:r>
      <w:r w:rsidDel="00000000" w:rsidR="00000000" w:rsidRPr="00000000">
        <w:rPr>
          <w:b w:val="1"/>
          <w:color w:val="1f1f1f"/>
          <w:rtl w:val="0"/>
        </w:rPr>
        <w:t xml:space="preserve">port </w:t>
      </w:r>
      <w:r w:rsidDel="00000000" w:rsidR="00000000" w:rsidRPr="00000000">
        <w:rPr>
          <w:rFonts w:ascii="Consolas" w:cs="Consolas" w:eastAsia="Consolas" w:hAnsi="Consolas"/>
          <w:color w:val="abb2bf"/>
          <w:sz w:val="20"/>
          <w:szCs w:val="20"/>
          <w:shd w:fill="282c34" w:val="clear"/>
          <w:rtl w:val="0"/>
        </w:rPr>
        <w:t xml:space="preserve">4041</w:t>
      </w:r>
      <w:r w:rsidDel="00000000" w:rsidR="00000000" w:rsidRPr="00000000">
        <w:rPr>
          <w:rtl w:val="0"/>
        </w:rPr>
      </w:r>
    </w:p>
    <w:p w:rsidR="00000000" w:rsidDel="00000000" w:rsidP="00000000" w:rsidRDefault="00000000" w:rsidRPr="00000000" w14:paraId="00000F95">
      <w:pPr>
        <w:widowControl w:val="0"/>
        <w:numPr>
          <w:ilvl w:val="0"/>
          <w:numId w:val="119"/>
        </w:numPr>
        <w:shd w:fill="auto" w:val="clear"/>
        <w:spacing w:after="240" w:before="0" w:beforeAutospacing="0" w:lineRule="auto"/>
        <w:ind w:left="720" w:hanging="360"/>
        <w:rPr>
          <w:color w:val="1f1f1f"/>
        </w:rPr>
      </w:pPr>
      <w:r w:rsidDel="00000000" w:rsidR="00000000" w:rsidRPr="00000000">
        <w:rPr>
          <w:color w:val="1f1f1f"/>
          <w:rtl w:val="0"/>
        </w:rPr>
        <w:t xml:space="preserve">If using a VM, make sure you forward the identified port to access the web ui on the </w:t>
      </w:r>
      <w:r w:rsidDel="00000000" w:rsidR="00000000" w:rsidRPr="00000000">
        <w:rPr>
          <w:rFonts w:ascii="Consolas" w:cs="Consolas" w:eastAsia="Consolas" w:hAnsi="Consolas"/>
          <w:color w:val="abb2bf"/>
          <w:sz w:val="20"/>
          <w:szCs w:val="20"/>
          <w:shd w:fill="282c34" w:val="clear"/>
          <w:rtl w:val="0"/>
        </w:rPr>
        <w:t xml:space="preserve">localhost:&lt;port&gt;</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F96">
      <w:pPr>
        <w:widowControl w:val="0"/>
        <w:shd w:fill="auto" w:val="clear"/>
        <w:spacing w:after="240" w:before="240" w:lineRule="auto"/>
        <w:rPr>
          <w:color w:val="1f1f1f"/>
        </w:rPr>
      </w:pPr>
      <w:r w:rsidDel="00000000" w:rsidR="00000000" w:rsidRPr="00000000">
        <w:rPr>
          <w:rtl w:val="0"/>
        </w:rPr>
      </w:r>
    </w:p>
    <w:p w:rsidR="00000000" w:rsidDel="00000000" w:rsidP="00000000" w:rsidRDefault="00000000" w:rsidRPr="00000000" w14:paraId="00000F97">
      <w:pPr>
        <w:spacing w:line="240" w:lineRule="auto"/>
        <w:rPr/>
      </w:pPr>
      <w:r w:rsidDel="00000000" w:rsidR="00000000" w:rsidRPr="00000000">
        <w:rPr>
          <w:rtl w:val="0"/>
        </w:rPr>
      </w:r>
    </w:p>
    <w:p w:rsidR="00000000" w:rsidDel="00000000" w:rsidP="00000000" w:rsidRDefault="00000000" w:rsidRPr="00000000" w14:paraId="00000F98">
      <w:pPr>
        <w:pStyle w:val="Heading1"/>
        <w:rPr/>
      </w:pPr>
      <w:bookmarkStart w:colFirst="0" w:colLast="0" w:name="_a6r752g4lijr" w:id="426"/>
      <w:bookmarkEnd w:id="426"/>
      <w:r w:rsidDel="00000000" w:rsidR="00000000" w:rsidRPr="00000000">
        <w:rPr>
          <w:rtl w:val="0"/>
        </w:rPr>
        <w:t xml:space="preserve">Module 6: streaming with kafka</w:t>
      </w:r>
    </w:p>
    <w:p w:rsidR="00000000" w:rsidDel="00000000" w:rsidP="00000000" w:rsidRDefault="00000000" w:rsidRPr="00000000" w14:paraId="00000F99">
      <w:pPr>
        <w:pStyle w:val="Heading2"/>
        <w:rPr/>
      </w:pPr>
      <w:bookmarkStart w:colFirst="0" w:colLast="0" w:name="_oppe61qf4o7l" w:id="427"/>
      <w:bookmarkEnd w:id="427"/>
      <w:r w:rsidDel="00000000" w:rsidR="00000000" w:rsidRPr="00000000">
        <w:rPr>
          <w:rtl w:val="0"/>
        </w:rPr>
        <w:t xml:space="preserve">Could not start docker image “control-center” from the docker-compose.yaml file.</w:t>
      </w:r>
    </w:p>
    <w:p w:rsidR="00000000" w:rsidDel="00000000" w:rsidP="00000000" w:rsidRDefault="00000000" w:rsidRPr="00000000" w14:paraId="00000F9A">
      <w:pPr>
        <w:rPr/>
      </w:pPr>
      <w:r w:rsidDel="00000000" w:rsidR="00000000" w:rsidRPr="00000000">
        <w:rPr>
          <w:rtl w:val="0"/>
        </w:rPr>
        <w:t xml:space="preserve">Check Docker Compose File:</w:t>
      </w:r>
    </w:p>
    <w:p w:rsidR="00000000" w:rsidDel="00000000" w:rsidP="00000000" w:rsidRDefault="00000000" w:rsidRPr="00000000" w14:paraId="00000F9B">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9C">
      <w:pPr>
        <w:rPr/>
      </w:pPr>
      <w:r w:rsidDel="00000000" w:rsidR="00000000" w:rsidRPr="00000000">
        <w:rPr>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9D">
      <w:pPr>
        <w:pStyle w:val="Heading2"/>
        <w:rPr/>
      </w:pPr>
      <w:bookmarkStart w:colFirst="0" w:colLast="0" w:name="_aquns8ex863j" w:id="428"/>
      <w:bookmarkEnd w:id="428"/>
      <w:r w:rsidDel="00000000" w:rsidR="00000000" w:rsidRPr="00000000">
        <w:rPr>
          <w:rtl w:val="0"/>
        </w:rPr>
        <w:t xml:space="preserve">Module “kafka” not found when trying to run producer.py</w:t>
      </w:r>
    </w:p>
    <w:p w:rsidR="00000000" w:rsidDel="00000000" w:rsidP="00000000" w:rsidRDefault="00000000" w:rsidRPr="00000000" w14:paraId="00000F9E">
      <w:pPr>
        <w:rPr/>
      </w:pPr>
      <w:r w:rsidDel="00000000" w:rsidR="00000000" w:rsidRPr="00000000">
        <w:rPr>
          <w:rtl w:val="0"/>
        </w:rPr>
        <w:t xml:space="preserve">Solution from Alexey: create a virtual environment and run requirements.txt and the python files in that environment.</w:t>
      </w:r>
    </w:p>
    <w:p w:rsidR="00000000" w:rsidDel="00000000" w:rsidP="00000000" w:rsidRDefault="00000000" w:rsidRPr="00000000" w14:paraId="00000F9F">
      <w:pPr>
        <w:shd w:fill="f8f8f8" w:val="clear"/>
        <w:rPr/>
      </w:pPr>
      <w:r w:rsidDel="00000000" w:rsidR="00000000" w:rsidRPr="00000000">
        <w:rPr>
          <w:rtl w:val="0"/>
        </w:rPr>
        <w:t xml:space="preserve">To create a virtual env and install packages (run only once)</w:t>
      </w:r>
    </w:p>
    <w:p w:rsidR="00000000" w:rsidDel="00000000" w:rsidP="00000000" w:rsidRDefault="00000000" w:rsidRPr="00000000" w14:paraId="00000FA0">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A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A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A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A4">
      <w:pPr>
        <w:shd w:fill="f8f8f8" w:val="clear"/>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A5">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A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shd w:fill="f8f8f8" w:val="clear"/>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A9">
      <w:pPr>
        <w:spacing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A">
      <w:pPr>
        <w:spacing w:before="60" w:lineRule="auto"/>
        <w:rPr>
          <w:rFonts w:ascii="Consolas" w:cs="Consolas" w:eastAsia="Consolas" w:hAnsi="Consolas"/>
          <w:sz w:val="20"/>
          <w:szCs w:val="20"/>
        </w:rPr>
      </w:pPr>
      <w:r w:rsidDel="00000000" w:rsidR="00000000" w:rsidRPr="00000000">
        <w:rPr>
          <w:rFonts w:ascii="Roboto Mono" w:cs="Roboto Mono" w:eastAsia="Roboto Mono" w:hAnsi="Roboto Mono"/>
          <w:shd w:fill="f3f3f3" w:val="clear"/>
          <w:rtl w:val="0"/>
        </w:rPr>
        <w:t xml:space="preserve">deactivate</w:t>
      </w:r>
      <w:r w:rsidDel="00000000" w:rsidR="00000000" w:rsidRPr="00000000">
        <w:rPr>
          <w:rtl w:val="0"/>
        </w:rPr>
      </w:r>
    </w:p>
    <w:p w:rsidR="00000000" w:rsidDel="00000000" w:rsidP="00000000" w:rsidRDefault="00000000" w:rsidRPr="00000000" w14:paraId="00000FAB">
      <w:pPr>
        <w:shd w:fill="f8f8f8" w:val="clear"/>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Also the virtual environment should be created only to run the python file. Docker images should first all be up and running.</w:t>
      </w:r>
    </w:p>
    <w:p w:rsidR="00000000" w:rsidDel="00000000" w:rsidP="00000000" w:rsidRDefault="00000000" w:rsidRPr="00000000" w14:paraId="00000FAE">
      <w:pPr>
        <w:pStyle w:val="Heading2"/>
        <w:rPr/>
      </w:pPr>
      <w:bookmarkStart w:colFirst="0" w:colLast="0" w:name="_86oebqa7c90" w:id="429"/>
      <w:bookmarkEnd w:id="429"/>
      <w:r w:rsidDel="00000000" w:rsidR="00000000" w:rsidRPr="00000000">
        <w:rPr>
          <w:rtl w:val="0"/>
        </w:rPr>
        <w:t xml:space="preserve">Error importing cimpl dll when running avro examples</w:t>
      </w:r>
    </w:p>
    <w:p w:rsidR="00000000" w:rsidDel="00000000" w:rsidP="00000000" w:rsidRDefault="00000000" w:rsidRPr="00000000" w14:paraId="00000FAF">
      <w:pPr>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B0">
      <w:pPr>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B1">
      <w:pPr>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B2">
      <w:pPr>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B3">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ctypes import CDLL</w:t>
      </w:r>
    </w:p>
    <w:p w:rsidR="00000000" w:rsidDel="00000000" w:rsidP="00000000" w:rsidRDefault="00000000" w:rsidRPr="00000000" w14:paraId="00000FB4">
      <w:pPr>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B5">
      <w:pPr>
        <w:rPr/>
      </w:pPr>
      <w:r w:rsidDel="00000000" w:rsidR="00000000" w:rsidRPr="00000000">
        <w:rPr>
          <w:rtl w:val="0"/>
        </w:rPr>
        <w:t xml:space="preserve">It seems that the error may occur depending on the OS and python version installed.</w:t>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t xml:space="preserve">ALTERNATIVE:</w:t>
      </w:r>
    </w:p>
    <w:p w:rsidR="00000000" w:rsidDel="00000000" w:rsidP="00000000" w:rsidRDefault="00000000" w:rsidRPr="00000000" w14:paraId="00000FB8">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$env:CONDA_DLL_SEARCH_MODIFICATION_ENABLE=1</w:t>
      </w:r>
      <w:r w:rsidDel="00000000" w:rsidR="00000000" w:rsidRPr="00000000">
        <w:rPr>
          <w:rtl w:val="0"/>
        </w:rPr>
        <w:t xml:space="preserve"> in Powershell. </w:t>
      </w:r>
    </w:p>
    <w:p w:rsidR="00000000" w:rsidDel="00000000" w:rsidP="00000000" w:rsidRDefault="00000000" w:rsidRPr="00000000" w14:paraId="00000FBB">
      <w:pPr>
        <w:rPr/>
      </w:pPr>
      <w:r w:rsidDel="00000000" w:rsidR="00000000" w:rsidRPr="00000000">
        <w:rPr>
          <w:rtl w:val="0"/>
        </w:rPr>
        <w:t xml:space="preserve">You need to set this DLL manually in Conda Env.</w:t>
      </w:r>
    </w:p>
    <w:p w:rsidR="00000000" w:rsidDel="00000000" w:rsidP="00000000" w:rsidRDefault="00000000" w:rsidRPr="00000000" w14:paraId="00000FBC">
      <w:pPr>
        <w:rPr/>
      </w:pPr>
      <w:r w:rsidDel="00000000" w:rsidR="00000000" w:rsidRPr="00000000">
        <w:rPr>
          <w:rtl w:val="0"/>
        </w:rPr>
        <w:t xml:space="preserve">Source: </w:t>
      </w:r>
      <w:hyperlink r:id="rId276">
        <w:r w:rsidDel="00000000" w:rsidR="00000000" w:rsidRPr="00000000">
          <w:rPr>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pStyle w:val="Heading2"/>
        <w:rPr/>
      </w:pPr>
      <w:bookmarkStart w:colFirst="0" w:colLast="0" w:name="_hnizzwrvxtwc" w:id="430"/>
      <w:bookmarkEnd w:id="430"/>
      <w:r w:rsidDel="00000000" w:rsidR="00000000" w:rsidRPr="00000000">
        <w:rPr>
          <w:rtl w:val="0"/>
        </w:rPr>
        <w:t xml:space="preserve">ModuleNotFoundError: No module named 'avro'</w:t>
      </w:r>
    </w:p>
    <w:p w:rsidR="00000000" w:rsidDel="00000000" w:rsidP="00000000" w:rsidRDefault="00000000" w:rsidRPr="00000000" w14:paraId="00000FBF">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For some reason, Conda also doesn't include this when installing confluent-kafka via pip.</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t xml:space="preserve">More sources on Anaconda and confluent-kafka issues:</w:t>
      </w:r>
    </w:p>
    <w:p w:rsidR="00000000" w:rsidDel="00000000" w:rsidP="00000000" w:rsidRDefault="00000000" w:rsidRPr="00000000" w14:paraId="00000FC3">
      <w:pPr>
        <w:numPr>
          <w:ilvl w:val="0"/>
          <w:numId w:val="30"/>
        </w:numPr>
        <w:ind w:left="720" w:hanging="360"/>
      </w:pPr>
      <w:hyperlink r:id="rId277">
        <w:r w:rsidDel="00000000" w:rsidR="00000000" w:rsidRPr="00000000">
          <w:rPr>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C4">
      <w:pPr>
        <w:numPr>
          <w:ilvl w:val="0"/>
          <w:numId w:val="30"/>
        </w:numPr>
        <w:ind w:left="720" w:hanging="360"/>
      </w:pPr>
      <w:hyperlink r:id="rId278">
        <w:r w:rsidDel="00000000" w:rsidR="00000000" w:rsidRPr="00000000">
          <w:rPr>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C5">
      <w:pPr>
        <w:numPr>
          <w:ilvl w:val="0"/>
          <w:numId w:val="30"/>
        </w:numPr>
        <w:ind w:left="720" w:hanging="360"/>
      </w:pPr>
      <w:hyperlink r:id="rId279">
        <w:r w:rsidDel="00000000" w:rsidR="00000000" w:rsidRPr="00000000">
          <w:rPr>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pStyle w:val="Heading2"/>
        <w:rPr/>
      </w:pPr>
      <w:bookmarkStart w:colFirst="0" w:colLast="0" w:name="_k2bspmp7bus" w:id="431"/>
      <w:bookmarkEnd w:id="431"/>
      <w:r w:rsidDel="00000000" w:rsidR="00000000" w:rsidRPr="00000000">
        <w:rPr>
          <w:rtl w:val="0"/>
        </w:rPr>
        <w:t xml:space="preserve">Error while running python3 stream.py worker</w:t>
      </w:r>
    </w:p>
    <w:p w:rsidR="00000000" w:rsidDel="00000000" w:rsidP="00000000" w:rsidRDefault="00000000" w:rsidRPr="00000000" w14:paraId="00000FC8">
      <w:pPr>
        <w:rPr>
          <w:rFonts w:ascii="Roboto Mono" w:cs="Roboto Mono" w:eastAsia="Roboto Mono" w:hAnsi="Roboto Mono"/>
          <w:shd w:fill="f3f3f3" w:val="clear"/>
        </w:rPr>
      </w:pPr>
      <w:r w:rsidDel="00000000" w:rsidR="00000000" w:rsidRPr="00000000">
        <w:rPr>
          <w:rtl w:val="0"/>
        </w:rPr>
        <w:t xml:space="preserve">If you get an error while running the command </w:t>
      </w:r>
      <w:r w:rsidDel="00000000" w:rsidR="00000000" w:rsidRPr="00000000">
        <w:rPr>
          <w:rFonts w:ascii="Roboto Mono" w:cs="Roboto Mono" w:eastAsia="Roboto Mono" w:hAnsi="Roboto Mono"/>
          <w:shd w:fill="f3f3f3" w:val="clear"/>
          <w:rtl w:val="0"/>
        </w:rPr>
        <w:t xml:space="preserve">python3 stream.py worker</w:t>
      </w:r>
    </w:p>
    <w:p w:rsidR="00000000" w:rsidDel="00000000" w:rsidP="00000000" w:rsidRDefault="00000000" w:rsidRPr="00000000" w14:paraId="00000FC9">
      <w:pPr>
        <w:rPr/>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pip uninstall kafka-python</w:t>
      </w:r>
      <w:r w:rsidDel="00000000" w:rsidR="00000000" w:rsidRPr="00000000">
        <w:rPr>
          <w:rtl w:val="0"/>
        </w:rPr>
      </w:r>
    </w:p>
    <w:p w:rsidR="00000000" w:rsidDel="00000000" w:rsidP="00000000" w:rsidRDefault="00000000" w:rsidRPr="00000000" w14:paraId="00000FCA">
      <w:pPr>
        <w:rPr>
          <w:rFonts w:ascii="Roboto Mono" w:cs="Roboto Mono" w:eastAsia="Roboto Mono" w:hAnsi="Roboto Mono"/>
          <w:shd w:fill="f3f3f3" w:val="clear"/>
        </w:rPr>
      </w:pPr>
      <w:r w:rsidDel="00000000" w:rsidR="00000000" w:rsidRPr="00000000">
        <w:rPr>
          <w:rtl w:val="0"/>
        </w:rPr>
        <w:t xml:space="preserve">Then run </w:t>
      </w:r>
      <w:r w:rsidDel="00000000" w:rsidR="00000000" w:rsidRPr="00000000">
        <w:rPr>
          <w:rFonts w:ascii="Roboto Mono" w:cs="Roboto Mono" w:eastAsia="Roboto Mono" w:hAnsi="Roboto Mono"/>
          <w:shd w:fill="f3f3f3" w:val="clear"/>
          <w:rtl w:val="0"/>
        </w:rPr>
        <w:t xml:space="preserve">pip install kafka-python==1.4.6</w:t>
      </w:r>
    </w:p>
    <w:p w:rsidR="00000000" w:rsidDel="00000000" w:rsidP="00000000" w:rsidRDefault="00000000" w:rsidRPr="00000000" w14:paraId="00000FCB">
      <w:pPr>
        <w:pStyle w:val="Heading2"/>
        <w:rPr>
          <w:rFonts w:ascii="Roboto" w:cs="Roboto" w:eastAsia="Roboto" w:hAnsi="Roboto"/>
          <w:shd w:fill="f8f9fa" w:val="clear"/>
        </w:rPr>
      </w:pPr>
      <w:bookmarkStart w:colFirst="0" w:colLast="0" w:name="_pvd8hsefzub2" w:id="432"/>
      <w:bookmarkEnd w:id="432"/>
      <w:r w:rsidDel="00000000" w:rsidR="00000000" w:rsidRPr="00000000">
        <w:rPr>
          <w:rtl w:val="0"/>
        </w:rPr>
        <w:t xml:space="preserve">What is the use of </w:t>
      </w:r>
      <w:r w:rsidDel="00000000" w:rsidR="00000000" w:rsidRPr="00000000">
        <w:rPr>
          <w:rFonts w:ascii="Roboto" w:cs="Roboto" w:eastAsia="Roboto" w:hAnsi="Roboto"/>
          <w:shd w:fill="f8f9fa" w:val="clear"/>
          <w:rtl w:val="0"/>
        </w:rPr>
        <w:t xml:space="preserve"> Redpanda ?</w:t>
      </w:r>
    </w:p>
    <w:p w:rsidR="00000000" w:rsidDel="00000000" w:rsidP="00000000" w:rsidRDefault="00000000" w:rsidRPr="00000000" w14:paraId="00000FCC">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CD">
      <w:pPr>
        <w:rPr>
          <w:rFonts w:ascii="Roboto" w:cs="Roboto" w:eastAsia="Roboto" w:hAnsi="Roboto"/>
          <w:shd w:fill="f8f9fa" w:val="clear"/>
        </w:rPr>
      </w:pPr>
      <w:r w:rsidDel="00000000" w:rsidR="00000000" w:rsidRPr="00000000">
        <w:rPr>
          <w:rtl w:val="0"/>
        </w:rPr>
      </w:r>
    </w:p>
    <w:p w:rsidR="00000000" w:rsidDel="00000000" w:rsidP="00000000" w:rsidRDefault="00000000" w:rsidRPr="00000000" w14:paraId="00000FCE">
      <w:pPr>
        <w:pStyle w:val="Heading2"/>
        <w:spacing w:after="200" w:lineRule="auto"/>
        <w:rPr>
          <w:sz w:val="24"/>
          <w:szCs w:val="24"/>
        </w:rPr>
      </w:pPr>
      <w:bookmarkStart w:colFirst="0" w:colLast="0" w:name="_f9e04xr4qgf3" w:id="433"/>
      <w:bookmarkEnd w:id="433"/>
      <w:r w:rsidDel="00000000" w:rsidR="00000000" w:rsidRPr="00000000">
        <w:rPr>
          <w:sz w:val="34"/>
          <w:szCs w:val="34"/>
          <w:rtl w:val="0"/>
        </w:rPr>
        <w:t xml:space="preserve">Negsignal:SIGKILL while converting data files to parquet format</w:t>
      </w: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Got this error because the docker container memory was exhausted. The data file was up to 800MB but my docker container does not have enough memory to handle that. </w:t>
      </w:r>
    </w:p>
    <w:p w:rsidR="00000000" w:rsidDel="00000000" w:rsidP="00000000" w:rsidRDefault="00000000" w:rsidRPr="00000000" w14:paraId="00000FD0">
      <w:pPr>
        <w:rPr/>
      </w:pPr>
      <w:r w:rsidDel="00000000" w:rsidR="00000000" w:rsidRPr="00000000">
        <w:rPr>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pStyle w:val="Heading2"/>
        <w:spacing w:after="200" w:lineRule="auto"/>
        <w:rPr>
          <w:sz w:val="34"/>
          <w:szCs w:val="34"/>
        </w:rPr>
      </w:pPr>
      <w:bookmarkStart w:colFirst="0" w:colLast="0" w:name="_fbkl9v1qciam" w:id="434"/>
      <w:bookmarkEnd w:id="434"/>
      <w:r w:rsidDel="00000000" w:rsidR="00000000" w:rsidRPr="00000000">
        <w:rPr>
          <w:sz w:val="34"/>
          <w:szCs w:val="34"/>
          <w:rtl w:val="0"/>
        </w:rPr>
        <w:t xml:space="preserve">resources/rides.csv is missing</w:t>
      </w:r>
    </w:p>
    <w:p w:rsidR="00000000" w:rsidDel="00000000" w:rsidP="00000000" w:rsidRDefault="00000000" w:rsidRPr="00000000" w14:paraId="00000FD3">
      <w:pPr>
        <w:rPr/>
      </w:pPr>
      <w:r w:rsidDel="00000000" w:rsidR="00000000" w:rsidRPr="00000000">
        <w:rPr>
          <w:rtl w:val="0"/>
        </w:rPr>
        <w:t xml:space="preserve">Copy the file found in the Java example: data-engineering-zoomcamp/week_6_stream_processing/java/kafka_examples/src/main/resources/rides.csv  </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pStyle w:val="Heading2"/>
        <w:rPr/>
      </w:pPr>
      <w:bookmarkStart w:colFirst="0" w:colLast="0" w:name="_7z26aw2t0zlt" w:id="435"/>
      <w:bookmarkEnd w:id="435"/>
      <w:r w:rsidDel="00000000" w:rsidR="00000000" w:rsidRPr="00000000">
        <w:rPr>
          <w:rtl w:val="0"/>
        </w:rPr>
        <w:t xml:space="preserve">Kafka - python videos have low audio and hard to follow up</w:t>
      </w:r>
    </w:p>
    <w:p w:rsidR="00000000" w:rsidDel="00000000" w:rsidP="00000000" w:rsidRDefault="00000000" w:rsidRPr="00000000" w14:paraId="00000FD6">
      <w:pPr>
        <w:rPr/>
      </w:pPr>
      <w:r w:rsidDel="00000000" w:rsidR="00000000" w:rsidRPr="00000000">
        <w:rPr>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pStyle w:val="Heading2"/>
        <w:rPr/>
      </w:pPr>
      <w:bookmarkStart w:colFirst="0" w:colLast="0" w:name="_5pw5g990gnmi" w:id="436"/>
      <w:bookmarkEnd w:id="436"/>
      <w:r w:rsidDel="00000000" w:rsidR="00000000" w:rsidRPr="00000000">
        <w:rPr>
          <w:rtl w:val="0"/>
        </w:rPr>
        <w:t xml:space="preserve">Kafka Python Videos - Rides.csv</w:t>
      </w:r>
    </w:p>
    <w:p w:rsidR="00000000" w:rsidDel="00000000" w:rsidP="00000000" w:rsidRDefault="00000000" w:rsidRPr="00000000" w14:paraId="00000FD9">
      <w:pPr>
        <w:rPr/>
      </w:pPr>
      <w:r w:rsidDel="00000000" w:rsidR="00000000" w:rsidRPr="00000000">
        <w:rPr>
          <w:rtl w:val="0"/>
        </w:rPr>
        <w:t xml:space="preserve">There is no clear explanation of the rides.csv data that the producer.py python programs use. You can find that here </w:t>
      </w:r>
      <w:hyperlink r:id="rId280">
        <w:r w:rsidDel="00000000" w:rsidR="00000000" w:rsidRPr="00000000">
          <w:rPr>
            <w:u w:val="single"/>
            <w:rtl w:val="0"/>
          </w:rPr>
          <w:t xml:space="preserve">https://raw.githubusercontent.com/DataTalksClub/data-engineering-zoomcamp/2bd33e89906181e424f7b12a299b70b19b7cfcd5/week_6_stream_processing/python/resources/rides.csv</w:t>
        </w:r>
      </w:hyperlink>
      <w:r w:rsidDel="00000000" w:rsidR="00000000" w:rsidRPr="00000000">
        <w:rPr>
          <w:rtl w:val="0"/>
        </w:rPr>
        <w:t xml:space="preserve">. </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sz w:val="34"/>
          <w:szCs w:val="34"/>
        </w:rPr>
      </w:pPr>
      <w:bookmarkStart w:colFirst="0" w:colLast="0" w:name="_8bi25uyolulx" w:id="437"/>
      <w:bookmarkEnd w:id="437"/>
      <w:r w:rsidDel="00000000" w:rsidR="00000000" w:rsidRPr="00000000">
        <w:rPr>
          <w:sz w:val="34"/>
          <w:szCs w:val="34"/>
          <w:rtl w:val="0"/>
        </w:rPr>
        <w:t xml:space="preserve">kafka.errors.NoBrokersAvailable: NoBrokersAvailable</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If you have this error, it most likely that your kafka broker docker container is not working.</w:t>
      </w:r>
    </w:p>
    <w:p w:rsidR="00000000" w:rsidDel="00000000" w:rsidP="00000000" w:rsidRDefault="00000000" w:rsidRPr="00000000" w14:paraId="00000FDE">
      <w:pPr>
        <w:rPr/>
      </w:pPr>
      <w:r w:rsidDel="00000000" w:rsidR="00000000" w:rsidRPr="00000000">
        <w:rPr>
          <w:rtl w:val="0"/>
        </w:rPr>
        <w:t xml:space="preserve">Use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t xml:space="preserve"> to confirm</w:t>
      </w:r>
    </w:p>
    <w:p w:rsidR="00000000" w:rsidDel="00000000" w:rsidP="00000000" w:rsidRDefault="00000000" w:rsidRPr="00000000" w14:paraId="00000FDF">
      <w:pPr>
        <w:rPr/>
      </w:pPr>
      <w:r w:rsidDel="00000000" w:rsidR="00000000" w:rsidRPr="00000000">
        <w:rPr>
          <w:rtl w:val="0"/>
        </w:rPr>
        <w:t xml:space="preserve">Then in the docker compose yaml file folder, run</w:t>
      </w:r>
      <w:r w:rsidDel="00000000" w:rsidR="00000000" w:rsidRPr="00000000">
        <w:rPr>
          <w:rFonts w:ascii="Roboto Mono" w:cs="Roboto Mono" w:eastAsia="Roboto Mono" w:hAnsi="Roboto Mono"/>
          <w:shd w:fill="f3f3f3" w:val="clear"/>
          <w:rtl w:val="0"/>
        </w:rPr>
        <w:t xml:space="preserve"> docker compose up -d</w:t>
      </w:r>
      <w:r w:rsidDel="00000000" w:rsidR="00000000" w:rsidRPr="00000000">
        <w:rPr>
          <w:rtl w:val="0"/>
        </w:rPr>
        <w:t xml:space="preserve"> to start all the instances.</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pStyle w:val="Heading2"/>
        <w:rPr>
          <w:sz w:val="34"/>
          <w:szCs w:val="34"/>
        </w:rPr>
      </w:pPr>
      <w:bookmarkStart w:colFirst="0" w:colLast="0" w:name="_vvgyx4xh8ihu" w:id="438"/>
      <w:bookmarkEnd w:id="438"/>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0FE2">
      <w:pPr>
        <w:rPr/>
      </w:pPr>
      <w:r w:rsidDel="00000000" w:rsidR="00000000" w:rsidRPr="00000000">
        <w:rPr>
          <w:rtl w:val="0"/>
        </w:rPr>
        <w:t xml:space="preserve">Ankush said we can focus on horizontal scaling option.</w:t>
      </w:r>
    </w:p>
    <w:p w:rsidR="00000000" w:rsidDel="00000000" w:rsidP="00000000" w:rsidRDefault="00000000" w:rsidRPr="00000000" w14:paraId="00000FE3">
      <w:pPr>
        <w:rPr/>
      </w:pPr>
      <w:r w:rsidDel="00000000" w:rsidR="00000000" w:rsidRPr="00000000">
        <w:rPr>
          <w:rtl w:val="0"/>
        </w:rPr>
        <w:t xml:space="preserve">“think of scaling in terms of scaling from consumer end. Or consuming message via horizontal scaling”</w:t>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pStyle w:val="Heading2"/>
        <w:rPr>
          <w:sz w:val="34"/>
          <w:szCs w:val="34"/>
        </w:rPr>
      </w:pPr>
      <w:bookmarkStart w:colFirst="0" w:colLast="0" w:name="_whl6elh6flg8" w:id="439"/>
      <w:bookmarkEnd w:id="439"/>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0FE6">
      <w:pPr>
        <w:rPr/>
      </w:pPr>
      <w:r w:rsidDel="00000000" w:rsidR="00000000" w:rsidRPr="00000000">
        <w:rPr>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E7">
      <w:pPr>
        <w:rPr>
          <w:shd w:fill="f1fa8c" w:val="clear"/>
        </w:rPr>
      </w:pPr>
      <w:r w:rsidDel="00000000" w:rsidR="00000000" w:rsidRPr="00000000">
        <w:rPr>
          <w:rtl w:val="0"/>
        </w:rPr>
        <w:t xml:space="preserve">In the spark folder, run</w:t>
      </w:r>
      <w:r w:rsidDel="00000000" w:rsidR="00000000" w:rsidRPr="00000000">
        <w:rPr>
          <w:rFonts w:ascii="Roboto Mono" w:cs="Roboto Mono" w:eastAsia="Roboto Mono" w:hAnsi="Roboto Mono"/>
          <w:shd w:fill="f3f3f3" w:val="clear"/>
          <w:rtl w:val="0"/>
        </w:rPr>
        <w:t xml:space="preserve"> ./build.sh</w:t>
      </w:r>
      <w:r w:rsidDel="00000000" w:rsidR="00000000" w:rsidRPr="00000000">
        <w:rPr>
          <w:rtl w:val="0"/>
        </w:rPr>
        <w:t xml:space="preserve"> from a bash cli to to build all images before running docker compose</w:t>
      </w: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pStyle w:val="Heading2"/>
        <w:rPr/>
      </w:pPr>
      <w:bookmarkStart w:colFirst="0" w:colLast="0" w:name="_3ni7p3mldbcw" w:id="440"/>
      <w:bookmarkEnd w:id="440"/>
      <w:r w:rsidDel="00000000" w:rsidR="00000000" w:rsidRPr="00000000">
        <w:rPr>
          <w:rtl w:val="0"/>
        </w:rPr>
        <w:t xml:space="preserve">Python Kafka: ./build.sh: Permission denied Error</w:t>
      </w:r>
    </w:p>
    <w:p w:rsidR="00000000" w:rsidDel="00000000" w:rsidP="00000000" w:rsidRDefault="00000000" w:rsidRPr="00000000" w14:paraId="00000FEA">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0FEB">
      <w:pPr>
        <w:rPr/>
      </w:pPr>
      <w:r w:rsidDel="00000000" w:rsidR="00000000" w:rsidRPr="00000000">
        <w:rPr>
          <w:rtl w:val="0"/>
        </w:rPr>
        <w:t xml:space="preserve">chmod +x build.sh</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pStyle w:val="Heading2"/>
        <w:rPr/>
      </w:pPr>
      <w:bookmarkStart w:colFirst="0" w:colLast="0" w:name="_m10qwv910y4c" w:id="441"/>
      <w:bookmarkEnd w:id="441"/>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0FEE">
      <w:pPr>
        <w:rPr/>
      </w:pPr>
      <w:r w:rsidDel="00000000" w:rsidR="00000000" w:rsidRPr="00000000">
        <w:rPr>
          <w:rtl w:val="0"/>
        </w:rPr>
        <w:t xml:space="preserve">Restarting all services worked for me: </w:t>
      </w:r>
    </w:p>
    <w:p w:rsidR="00000000" w:rsidDel="00000000" w:rsidP="00000000" w:rsidRDefault="00000000" w:rsidRPr="00000000" w14:paraId="00000FEF">
      <w:pPr>
        <w:rPr/>
      </w:pPr>
      <w:r w:rsidDel="00000000" w:rsidR="00000000" w:rsidRPr="00000000">
        <w:rPr>
          <w:rtl w:val="0"/>
        </w:rPr>
        <w:t xml:space="preserve">docker-compose down</w:t>
      </w:r>
    </w:p>
    <w:p w:rsidR="00000000" w:rsidDel="00000000" w:rsidP="00000000" w:rsidRDefault="00000000" w:rsidRPr="00000000" w14:paraId="00000FF0">
      <w:pPr>
        <w:rPr/>
      </w:pPr>
      <w:r w:rsidDel="00000000" w:rsidR="00000000" w:rsidRPr="00000000">
        <w:rPr>
          <w:rtl w:val="0"/>
        </w:rPr>
        <w:t xml:space="preserve">docker-compose up </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pStyle w:val="Heading2"/>
        <w:rPr/>
      </w:pPr>
      <w:bookmarkStart w:colFirst="0" w:colLast="0" w:name="_yimi6r4easmx" w:id="442"/>
      <w:bookmarkEnd w:id="442"/>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F3">
      <w:pPr>
        <w:rPr/>
      </w:pPr>
      <w:r w:rsidDel="00000000" w:rsidR="00000000" w:rsidRPr="00000000">
        <w:rPr>
          <w:rtl w:val="0"/>
        </w:rPr>
        <w:t xml:space="preserve">While following </w:t>
      </w:r>
      <w:hyperlink r:id="rId281">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0FF4">
      <w:pPr>
        <w:rPr/>
      </w:pPr>
      <w:r w:rsidDel="00000000" w:rsidR="00000000" w:rsidRPr="00000000">
        <w:rPr>
          <w:rtl w:val="0"/>
        </w:rPr>
        <w:t xml:space="preserve">…</w:t>
      </w:r>
    </w:p>
    <w:p w:rsidR="00000000" w:rsidDel="00000000" w:rsidP="00000000" w:rsidRDefault="00000000" w:rsidRPr="00000000" w14:paraId="00000FF5">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0FF6">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F7">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F8">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0FF9">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0FFA">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0FFB">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0FFC">
      <w:pPr>
        <w:rPr/>
      </w:pPr>
      <w:r w:rsidDel="00000000" w:rsidR="00000000" w:rsidRPr="00000000">
        <w:rPr>
          <w:rtl w:val="0"/>
        </w:rPr>
        <w:t xml:space="preserve">…</w:t>
      </w:r>
    </w:p>
    <w:p w:rsidR="00000000" w:rsidDel="00000000" w:rsidP="00000000" w:rsidRDefault="00000000" w:rsidRPr="00000000" w14:paraId="00000FFD">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0FFE">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0FFF">
      <w:pPr>
        <w:rPr/>
      </w:pPr>
      <w:r w:rsidDel="00000000" w:rsidR="00000000" w:rsidRPr="00000000">
        <w:rPr>
          <w:rtl w:val="0"/>
        </w:rPr>
        <w:t xml:space="preserve">…</w:t>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rPr/>
      </w:pPr>
      <w:r w:rsidDel="00000000" w:rsidR="00000000" w:rsidRPr="00000000">
        <w:rPr>
          <w:rtl w:val="0"/>
        </w:rPr>
        <w:t xml:space="preserve">Solution: </w:t>
      </w:r>
    </w:p>
    <w:p w:rsidR="00000000" w:rsidDel="00000000" w:rsidP="00000000" w:rsidRDefault="00000000" w:rsidRPr="00000000" w14:paraId="00001002">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1003">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1004">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1005">
      <w:pPr>
        <w:numPr>
          <w:ilvl w:val="0"/>
          <w:numId w:val="27"/>
        </w:numPr>
        <w:spacing w:after="0" w:afterAutospacing="0"/>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1006">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1007">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1008">
      <w:pPr>
        <w:numPr>
          <w:ilvl w:val="0"/>
          <w:numId w:val="27"/>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1009">
      <w:pPr>
        <w:pStyle w:val="Heading2"/>
        <w:rPr/>
      </w:pPr>
      <w:bookmarkStart w:colFirst="0" w:colLast="0" w:name="_5il8p55dw1hq" w:id="443"/>
      <w:bookmarkEnd w:id="443"/>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0A">
      <w:pPr>
        <w:rPr/>
      </w:pPr>
      <w:r w:rsidDel="00000000" w:rsidR="00000000" w:rsidRPr="00000000">
        <w:rPr>
          <w:rtl w:val="0"/>
        </w:rPr>
        <w:t xml:space="preserve">Start a new terminal</w:t>
      </w:r>
    </w:p>
    <w:p w:rsidR="00000000" w:rsidDel="00000000" w:rsidP="00000000" w:rsidRDefault="00000000" w:rsidRPr="00000000" w14:paraId="0000100B">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0C">
      <w:pPr>
        <w:rPr/>
      </w:pPr>
      <w:r w:rsidDel="00000000" w:rsidR="00000000" w:rsidRPr="00000000">
        <w:rPr>
          <w:rtl w:val="0"/>
        </w:rPr>
        <w:t xml:space="preserve">Copy the CONTAINER ID of the spark-master container</w:t>
      </w:r>
    </w:p>
    <w:p w:rsidR="00000000" w:rsidDel="00000000" w:rsidP="00000000" w:rsidRDefault="00000000" w:rsidRPr="00000000" w14:paraId="0000100D">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0E">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0F">
      <w:pPr>
        <w:rPr/>
      </w:pPr>
      <w:r w:rsidDel="00000000" w:rsidR="00000000" w:rsidRPr="00000000">
        <w:rPr>
          <w:rtl w:val="0"/>
        </w:rPr>
        <w:t xml:space="preserve">Check for the log when the error happened</w:t>
      </w:r>
    </w:p>
    <w:p w:rsidR="00000000" w:rsidDel="00000000" w:rsidP="00000000" w:rsidRDefault="00000000" w:rsidRPr="00000000" w14:paraId="00001010">
      <w:pPr>
        <w:rPr/>
      </w:pPr>
      <w:r w:rsidDel="00000000" w:rsidR="00000000" w:rsidRPr="00000000">
        <w:rPr>
          <w:rtl w:val="0"/>
        </w:rPr>
        <w:t xml:space="preserve">Google the error message from there</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pStyle w:val="Heading2"/>
        <w:rPr/>
      </w:pPr>
      <w:bookmarkStart w:colFirst="0" w:colLast="0" w:name="_hp4vx780e0n1" w:id="444"/>
      <w:bookmarkEnd w:id="444"/>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13">
      <w:pPr>
        <w:rPr/>
      </w:pPr>
      <w:r w:rsidDel="00000000" w:rsidR="00000000" w:rsidRPr="00000000">
        <w:rPr>
          <w:rtl w:val="0"/>
        </w:rPr>
        <w:t xml:space="preserve">Make sure your java version is 11 or 8. </w:t>
      </w:r>
    </w:p>
    <w:p w:rsidR="00000000" w:rsidDel="00000000" w:rsidP="00000000" w:rsidRDefault="00000000" w:rsidRPr="00000000" w14:paraId="00001014">
      <w:pPr>
        <w:rPr/>
      </w:pPr>
      <w:r w:rsidDel="00000000" w:rsidR="00000000" w:rsidRPr="00000000">
        <w:rPr>
          <w:rtl w:val="0"/>
        </w:rPr>
        <w:t xml:space="preserve">Check your version by: </w:t>
      </w:r>
    </w:p>
    <w:p w:rsidR="00000000" w:rsidDel="00000000" w:rsidP="00000000" w:rsidRDefault="00000000" w:rsidRPr="00000000" w14:paraId="00001015">
      <w:pPr>
        <w:rPr>
          <w:b w:val="1"/>
        </w:rPr>
      </w:pPr>
      <w:r w:rsidDel="00000000" w:rsidR="00000000" w:rsidRPr="00000000">
        <w:rPr>
          <w:b w:val="1"/>
          <w:rtl w:val="0"/>
        </w:rPr>
        <w:t xml:space="preserve">java --version</w:t>
      </w:r>
    </w:p>
    <w:p w:rsidR="00000000" w:rsidDel="00000000" w:rsidP="00000000" w:rsidRDefault="00000000" w:rsidRPr="00000000" w14:paraId="00001016">
      <w:pPr>
        <w:rPr/>
      </w:pPr>
      <w:r w:rsidDel="00000000" w:rsidR="00000000" w:rsidRPr="00000000">
        <w:rPr>
          <w:rtl w:val="0"/>
        </w:rPr>
        <w:t xml:space="preserve">Check all your versions by:</w:t>
      </w:r>
    </w:p>
    <w:p w:rsidR="00000000" w:rsidDel="00000000" w:rsidP="00000000" w:rsidRDefault="00000000" w:rsidRPr="00000000" w14:paraId="00001017">
      <w:pPr>
        <w:rPr>
          <w:b w:val="1"/>
        </w:rPr>
      </w:pPr>
      <w:r w:rsidDel="00000000" w:rsidR="00000000" w:rsidRPr="00000000">
        <w:rPr>
          <w:b w:val="1"/>
          <w:rtl w:val="0"/>
        </w:rPr>
        <w:t xml:space="preserve">/usr/libexec/java_home -V</w:t>
      </w:r>
    </w:p>
    <w:p w:rsidR="00000000" w:rsidDel="00000000" w:rsidP="00000000" w:rsidRDefault="00000000" w:rsidRPr="00000000" w14:paraId="00001018">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19">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1A">
      <w:pPr>
        <w:rPr/>
      </w:pPr>
      <w:r w:rsidDel="00000000" w:rsidR="00000000" w:rsidRPr="00000000">
        <w:rPr>
          <w:rtl w:val="0"/>
        </w:rPr>
        <w:t xml:space="preserve">(or other version of 11)</w:t>
      </w:r>
    </w:p>
    <w:p w:rsidR="00000000" w:rsidDel="00000000" w:rsidP="00000000" w:rsidRDefault="00000000" w:rsidRPr="00000000" w14:paraId="0000101B">
      <w:pPr>
        <w:pStyle w:val="Heading2"/>
        <w:rPr/>
      </w:pPr>
      <w:bookmarkStart w:colFirst="0" w:colLast="0" w:name="_c60czygjhxnq" w:id="445"/>
      <w:bookmarkEnd w:id="445"/>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1C">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Solution:</w:t>
      </w:r>
    </w:p>
    <w:p w:rsidR="00000000" w:rsidDel="00000000" w:rsidP="00000000" w:rsidRDefault="00000000" w:rsidRPr="00000000" w14:paraId="0000101F">
      <w:pPr>
        <w:rPr/>
      </w:pPr>
      <w:r w:rsidDel="00000000" w:rsidR="00000000" w:rsidRPr="00000000">
        <w:rPr>
          <w:rtl w:val="0"/>
        </w:rPr>
        <w:t xml:space="preserve">In build.gradle file, I added the following at the end: </w:t>
      </w:r>
    </w:p>
    <w:p w:rsidR="00000000" w:rsidDel="00000000" w:rsidP="00000000" w:rsidRDefault="00000000" w:rsidRPr="00000000" w14:paraId="00001020">
      <w:pPr>
        <w:rPr/>
      </w:pPr>
      <w:r w:rsidDel="00000000" w:rsidR="00000000" w:rsidRPr="00000000">
        <w:rPr>
          <w:rtl w:val="0"/>
        </w:rPr>
        <w:t xml:space="preserve">shadowJar { </w:t>
      </w:r>
    </w:p>
    <w:p w:rsidR="00000000" w:rsidDel="00000000" w:rsidP="00000000" w:rsidRDefault="00000000" w:rsidRPr="00000000" w14:paraId="00001021">
      <w:pPr>
        <w:ind w:firstLine="720"/>
        <w:rPr/>
      </w:pPr>
      <w:r w:rsidDel="00000000" w:rsidR="00000000" w:rsidRPr="00000000">
        <w:rPr>
          <w:rtl w:val="0"/>
        </w:rPr>
        <w:t xml:space="preserve">archiveBaseName = "java-kafka-rides"</w:t>
      </w:r>
    </w:p>
    <w:p w:rsidR="00000000" w:rsidDel="00000000" w:rsidP="00000000" w:rsidRDefault="00000000" w:rsidRPr="00000000" w14:paraId="00001022">
      <w:pPr>
        <w:ind w:firstLine="720"/>
        <w:rPr/>
      </w:pPr>
      <w:r w:rsidDel="00000000" w:rsidR="00000000" w:rsidRPr="00000000">
        <w:rPr>
          <w:rtl w:val="0"/>
        </w:rPr>
        <w:t xml:space="preserve">archiveClassifier = ''</w:t>
      </w:r>
    </w:p>
    <w:p w:rsidR="00000000" w:rsidDel="00000000" w:rsidP="00000000" w:rsidRDefault="00000000" w:rsidRPr="00000000" w14:paraId="00001023">
      <w:pPr>
        <w:rPr/>
      </w:pPr>
      <w:r w:rsidDel="00000000" w:rsidR="00000000" w:rsidRPr="00000000">
        <w:rPr>
          <w:rtl w:val="0"/>
        </w:rPr>
        <w:t xml:space="preserve"> }</w:t>
      </w:r>
    </w:p>
    <w:p w:rsidR="00000000" w:rsidDel="00000000" w:rsidP="00000000" w:rsidRDefault="00000000" w:rsidRPr="00000000" w14:paraId="00001024">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pStyle w:val="Heading2"/>
        <w:rPr/>
      </w:pPr>
      <w:bookmarkStart w:colFirst="0" w:colLast="0" w:name="_glpfwuq1nkpx" w:id="446"/>
      <w:bookmarkEnd w:id="446"/>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29">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2A">
      <w:pPr>
        <w:jc w:val="right"/>
        <w:rPr/>
      </w:pPr>
      <w:r w:rsidDel="00000000" w:rsidR="00000000" w:rsidRPr="00000000">
        <w:rPr>
          <w:rtl w:val="0"/>
        </w:rPr>
        <w:t xml:space="preserve">Abhirup Ghosh</w:t>
      </w:r>
    </w:p>
    <w:p w:rsidR="00000000" w:rsidDel="00000000" w:rsidP="00000000" w:rsidRDefault="00000000" w:rsidRPr="00000000" w14:paraId="0000102B">
      <w:pPr>
        <w:jc w:val="right"/>
        <w:rPr/>
      </w:pPr>
      <w:r w:rsidDel="00000000" w:rsidR="00000000" w:rsidRPr="00000000">
        <w:rPr>
          <w:rtl w:val="0"/>
        </w:rPr>
      </w:r>
    </w:p>
    <w:p w:rsidR="00000000" w:rsidDel="00000000" w:rsidP="00000000" w:rsidRDefault="00000000" w:rsidRPr="00000000" w14:paraId="0000102C">
      <w:pPr>
        <w:pStyle w:val="Heading2"/>
        <w:rPr/>
      </w:pPr>
      <w:bookmarkStart w:colFirst="0" w:colLast="0" w:name="_m55j8k7ecbrb" w:id="447"/>
      <w:bookmarkEnd w:id="447"/>
      <w:r w:rsidDel="00000000" w:rsidR="00000000" w:rsidRPr="00000000">
        <w:rPr>
          <w:rtl w:val="0"/>
        </w:rPr>
        <w:t xml:space="preserve">Can install Faust Library for Module 6 Python Version due to dependency conflicts? </w:t>
      </w:r>
    </w:p>
    <w:p w:rsidR="00000000" w:rsidDel="00000000" w:rsidP="00000000" w:rsidRDefault="00000000" w:rsidRPr="00000000" w14:paraId="0000102D">
      <w:pPr>
        <w:rPr/>
      </w:pPr>
      <w:r w:rsidDel="00000000" w:rsidR="00000000" w:rsidRPr="00000000">
        <w:rPr>
          <w:rtl w:val="0"/>
        </w:rPr>
        <w:t xml:space="preserve">The Faust repository and library is no longer maintained - </w:t>
      </w:r>
      <w:hyperlink r:id="rId282">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2E">
      <w:pPr>
        <w:rPr/>
      </w:pPr>
      <w:r w:rsidDel="00000000" w:rsidR="00000000" w:rsidRPr="00000000">
        <w:rPr>
          <w:rtl w:val="0"/>
        </w:rPr>
        <w:t xml:space="preserve">If you do not know Java, you now have the option to follow the Python Videos 6.13 &amp; 6.14 here </w:t>
      </w:r>
      <w:hyperlink r:id="rId283">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84">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2F">
      <w:pPr>
        <w:pStyle w:val="Heading2"/>
        <w:rPr/>
      </w:pPr>
      <w:bookmarkStart w:colFirst="0" w:colLast="0" w:name="_iw0cda8fvcsg" w:id="448"/>
      <w:bookmarkEnd w:id="448"/>
      <w:r w:rsidDel="00000000" w:rsidR="00000000" w:rsidRPr="00000000">
        <w:rPr>
          <w:rtl w:val="0"/>
        </w:rPr>
        <w:t xml:space="preserve">Java Kafka: How to run producer/consumer/kstreams/etc in terminal</w:t>
      </w:r>
    </w:p>
    <w:p w:rsidR="00000000" w:rsidDel="00000000" w:rsidP="00000000" w:rsidRDefault="00000000" w:rsidRPr="00000000" w14:paraId="00001030">
      <w:pPr>
        <w:rPr/>
      </w:pPr>
      <w:r w:rsidDel="00000000" w:rsidR="00000000" w:rsidRPr="00000000">
        <w:rPr>
          <w:rtl w:val="0"/>
        </w:rPr>
        <w:t xml:space="preserve">In the project directory, run: </w:t>
      </w:r>
    </w:p>
    <w:p w:rsidR="00000000" w:rsidDel="00000000" w:rsidP="00000000" w:rsidRDefault="00000000" w:rsidRPr="00000000" w14:paraId="00001031">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pStyle w:val="Heading2"/>
        <w:rPr/>
      </w:pPr>
      <w:bookmarkStart w:colFirst="0" w:colLast="0" w:name="_2pdhayo31kq0" w:id="449"/>
      <w:bookmarkEnd w:id="449"/>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34">
      <w:pPr>
        <w:rPr/>
      </w:pPr>
      <w:r w:rsidDel="00000000" w:rsidR="00000000" w:rsidRPr="00000000">
        <w:rPr>
          <w:rtl w:val="0"/>
        </w:rPr>
        <w:t xml:space="preserve">For example, when running JsonConsumer.java, got:</w:t>
      </w:r>
    </w:p>
    <w:p w:rsidR="00000000" w:rsidDel="00000000" w:rsidP="00000000" w:rsidRDefault="00000000" w:rsidRPr="00000000" w14:paraId="00001035">
      <w:pPr>
        <w:rPr/>
      </w:pPr>
      <w:r w:rsidDel="00000000" w:rsidR="00000000" w:rsidRPr="00000000">
        <w:rPr>
          <w:rtl w:val="0"/>
        </w:rPr>
        <w:t xml:space="preserve">Consuming form kafka started</w:t>
      </w:r>
    </w:p>
    <w:p w:rsidR="00000000" w:rsidDel="00000000" w:rsidP="00000000" w:rsidRDefault="00000000" w:rsidRPr="00000000" w14:paraId="00001036">
      <w:pPr>
        <w:rPr/>
      </w:pPr>
      <w:r w:rsidDel="00000000" w:rsidR="00000000" w:rsidRPr="00000000">
        <w:rPr>
          <w:rtl w:val="0"/>
        </w:rPr>
        <w:t xml:space="preserve">RESULTS:::0</w:t>
      </w:r>
    </w:p>
    <w:p w:rsidR="00000000" w:rsidDel="00000000" w:rsidP="00000000" w:rsidRDefault="00000000" w:rsidRPr="00000000" w14:paraId="00001037">
      <w:pPr>
        <w:rPr/>
      </w:pPr>
      <w:r w:rsidDel="00000000" w:rsidR="00000000" w:rsidRPr="00000000">
        <w:rPr>
          <w:rtl w:val="0"/>
        </w:rPr>
        <w:t xml:space="preserve">RESULTS:::0</w:t>
      </w:r>
    </w:p>
    <w:p w:rsidR="00000000" w:rsidDel="00000000" w:rsidP="00000000" w:rsidRDefault="00000000" w:rsidRPr="00000000" w14:paraId="00001038">
      <w:pPr>
        <w:rPr/>
      </w:pPr>
      <w:r w:rsidDel="00000000" w:rsidR="00000000" w:rsidRPr="00000000">
        <w:rPr>
          <w:rtl w:val="0"/>
        </w:rPr>
        <w:t xml:space="preserve">RESULTS:::0</w:t>
        <w:br w:type="textWrapping"/>
      </w:r>
    </w:p>
    <w:p w:rsidR="00000000" w:rsidDel="00000000" w:rsidP="00000000" w:rsidRDefault="00000000" w:rsidRPr="00000000" w14:paraId="00001039">
      <w:pPr>
        <w:rPr/>
      </w:pPr>
      <w:r w:rsidDel="00000000" w:rsidR="00000000" w:rsidRPr="00000000">
        <w:rPr>
          <w:rtl w:val="0"/>
        </w:rPr>
        <w:t xml:space="preserve">Or when running JsonProducer.java, got:</w:t>
      </w:r>
    </w:p>
    <w:p w:rsidR="00000000" w:rsidDel="00000000" w:rsidP="00000000" w:rsidRDefault="00000000" w:rsidRPr="00000000" w14:paraId="0000103A">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3B">
      <w:pPr>
        <w:rPr/>
      </w:pPr>
      <w:r w:rsidDel="00000000" w:rsidR="00000000" w:rsidRPr="00000000">
        <w:rPr>
          <w:rtl w:val="0"/>
        </w:rPr>
        <w:t xml:space="preserve">Solution:</w:t>
      </w:r>
    </w:p>
    <w:p w:rsidR="00000000" w:rsidDel="00000000" w:rsidP="00000000" w:rsidRDefault="00000000" w:rsidRPr="00000000" w14:paraId="0000103C">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3D">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pStyle w:val="Heading2"/>
        <w:rPr/>
      </w:pPr>
      <w:bookmarkStart w:colFirst="0" w:colLast="0" w:name="_rgoxfkbl5yep" w:id="450"/>
      <w:bookmarkEnd w:id="450"/>
      <w:r w:rsidDel="00000000" w:rsidR="00000000" w:rsidRPr="00000000">
        <w:rPr>
          <w:rtl w:val="0"/>
        </w:rPr>
        <w:t xml:space="preserve">Java Kafka: Tests are not picked up in VSCode</w:t>
      </w:r>
    </w:p>
    <w:p w:rsidR="00000000" w:rsidDel="00000000" w:rsidP="00000000" w:rsidRDefault="00000000" w:rsidRPr="00000000" w14:paraId="00001040">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41">
      <w:pPr>
        <w:rPr/>
      </w:pPr>
      <w:r w:rsidDel="00000000" w:rsidR="00000000" w:rsidRPr="00000000">
        <w:rPr>
          <w:rtl w:val="0"/>
        </w:rPr>
        <w:t xml:space="preserve">Solution: </w:t>
      </w:r>
    </w:p>
    <w:p w:rsidR="00000000" w:rsidDel="00000000" w:rsidP="00000000" w:rsidRDefault="00000000" w:rsidRPr="00000000" w14:paraId="00001042">
      <w:pPr>
        <w:rPr/>
      </w:pPr>
      <w:r w:rsidDel="00000000" w:rsidR="00000000" w:rsidRPr="00000000">
        <w:rPr>
          <w:rtl w:val="0"/>
        </w:rPr>
        <w:t xml:space="preserve">(</w:t>
      </w:r>
      <w:hyperlink r:id="rId28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43">
      <w:pPr>
        <w:rPr/>
      </w:pPr>
      <w:r w:rsidDel="00000000" w:rsidR="00000000" w:rsidRPr="00000000">
        <w:rPr>
          <w:rtl w:val="0"/>
        </w:rPr>
        <w:t xml:space="preserve">VS Code </w:t>
      </w:r>
    </w:p>
    <w:p w:rsidR="00000000" w:rsidDel="00000000" w:rsidP="00000000" w:rsidRDefault="00000000" w:rsidRPr="00000000" w14:paraId="00001044">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45">
      <w:pPr>
        <w:rPr/>
      </w:pPr>
      <w:r w:rsidDel="00000000" w:rsidR="00000000" w:rsidRPr="00000000">
        <w:rPr/>
        <w:drawing>
          <wp:inline distB="114300" distT="114300" distL="114300" distR="114300">
            <wp:extent cx="2986088" cy="642259"/>
            <wp:effectExtent b="0" l="0" r="0" t="0"/>
            <wp:docPr id="31" name="image28.png"/>
            <a:graphic>
              <a:graphicData uri="http://schemas.openxmlformats.org/drawingml/2006/picture">
                <pic:pic>
                  <pic:nvPicPr>
                    <pic:cNvPr id="0" name="image28.png"/>
                    <pic:cNvPicPr preferRelativeResize="0"/>
                  </pic:nvPicPr>
                  <pic:blipFill>
                    <a:blip r:embed="rId286"/>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46">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47">
      <w:pPr>
        <w:rPr/>
      </w:pPr>
      <w:r w:rsidDel="00000000" w:rsidR="00000000" w:rsidRPr="00000000">
        <w:rPr/>
        <w:drawing>
          <wp:inline distB="114300" distT="114300" distL="114300" distR="114300">
            <wp:extent cx="2452688" cy="1839516"/>
            <wp:effectExtent b="0" l="0" r="0" t="0"/>
            <wp:docPr id="45" name="image49.png"/>
            <a:graphic>
              <a:graphicData uri="http://schemas.openxmlformats.org/drawingml/2006/picture">
                <pic:pic>
                  <pic:nvPicPr>
                    <pic:cNvPr id="0" name="image49.png"/>
                    <pic:cNvPicPr preferRelativeResize="0"/>
                  </pic:nvPicPr>
                  <pic:blipFill>
                    <a:blip r:embed="rId287"/>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50" name="image48.png"/>
            <a:graphic>
              <a:graphicData uri="http://schemas.openxmlformats.org/drawingml/2006/picture">
                <pic:pic>
                  <pic:nvPicPr>
                    <pic:cNvPr id="0" name="image48.png"/>
                    <pic:cNvPicPr preferRelativeResize="0"/>
                  </pic:nvPicPr>
                  <pic:blipFill>
                    <a:blip r:embed="rId288"/>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48">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49">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4A">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4B">
      <w:pPr>
        <w:rPr/>
      </w:pPr>
      <w:r w:rsidDel="00000000" w:rsidR="00000000" w:rsidRPr="00000000">
        <w:rPr>
          <w:rtl w:val="0"/>
        </w:rPr>
        <w:t xml:space="preserve">E.g.: </w:t>
      </w:r>
    </w:p>
    <w:p w:rsidR="00000000" w:rsidDel="00000000" w:rsidP="00000000" w:rsidRDefault="00000000" w:rsidRPr="00000000" w14:paraId="0000104C">
      <w:pPr>
        <w:rPr/>
      </w:pPr>
      <w:r w:rsidDel="00000000" w:rsidR="00000000" w:rsidRPr="00000000">
        <w:rPr/>
        <w:drawing>
          <wp:inline distB="114300" distT="114300" distL="114300" distR="114300">
            <wp:extent cx="3890963" cy="685488"/>
            <wp:effectExtent b="0" l="0" r="0" t="0"/>
            <wp:docPr id="52" name="image57.png"/>
            <a:graphic>
              <a:graphicData uri="http://schemas.openxmlformats.org/drawingml/2006/picture">
                <pic:pic>
                  <pic:nvPicPr>
                    <pic:cNvPr id="0" name="image57.png"/>
                    <pic:cNvPicPr preferRelativeResize="0"/>
                  </pic:nvPicPr>
                  <pic:blipFill>
                    <a:blip r:embed="rId289"/>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4E">
      <w:pPr>
        <w:pStyle w:val="Heading2"/>
        <w:rPr/>
      </w:pPr>
      <w:bookmarkStart w:colFirst="0" w:colLast="0" w:name="_6z6elxv64kt7" w:id="451"/>
      <w:bookmarkEnd w:id="451"/>
      <w:r w:rsidDel="00000000" w:rsidR="00000000" w:rsidRPr="00000000">
        <w:rPr>
          <w:rtl w:val="0"/>
        </w:rPr>
        <w:t xml:space="preserve">Confluent Kafka: Where can I find schema registry URL?</w:t>
      </w:r>
    </w:p>
    <w:p w:rsidR="00000000" w:rsidDel="00000000" w:rsidP="00000000" w:rsidRDefault="00000000" w:rsidRPr="00000000" w14:paraId="0000104F">
      <w:pPr>
        <w:rPr/>
      </w:pPr>
      <w:r w:rsidDel="00000000" w:rsidR="00000000" w:rsidRPr="00000000">
        <w:rPr>
          <w:rtl w:val="0"/>
        </w:rPr>
        <w:t xml:space="preserve">In </w:t>
      </w:r>
      <w:hyperlink r:id="rId290">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50">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51">
      <w:pPr>
        <w:rPr/>
      </w:pPr>
      <w:r w:rsidDel="00000000" w:rsidR="00000000" w:rsidRPr="00000000">
        <w:rPr>
          <w:rtl w:val="0"/>
        </w:rPr>
        <w:t xml:space="preserve">And create credentials from Credentials section below it</w:t>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pStyle w:val="Heading2"/>
        <w:rPr/>
      </w:pPr>
      <w:bookmarkStart w:colFirst="0" w:colLast="0" w:name="_z3c3myook3zy" w:id="452"/>
      <w:bookmarkEnd w:id="452"/>
      <w:r w:rsidDel="00000000" w:rsidR="00000000" w:rsidRPr="00000000">
        <w:rPr>
          <w:rtl w:val="0"/>
        </w:rPr>
        <w:t xml:space="preserve">How do I check compatibility of local and container Spark versions?</w:t>
      </w:r>
    </w:p>
    <w:p w:rsidR="00000000" w:rsidDel="00000000" w:rsidP="00000000" w:rsidRDefault="00000000" w:rsidRPr="00000000" w14:paraId="00001054">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55">
      <w:pPr>
        <w:pStyle w:val="Heading2"/>
        <w:rPr/>
      </w:pPr>
      <w:bookmarkStart w:colFirst="0" w:colLast="0" w:name="_ggd820ixrenp" w:id="453"/>
      <w:bookmarkEnd w:id="453"/>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56">
      <w:pPr>
        <w:rPr/>
      </w:pPr>
      <w:r w:rsidDel="00000000" w:rsidR="00000000" w:rsidRPr="00000000">
        <w:rPr>
          <w:rtl w:val="0"/>
        </w:rPr>
        <w:t xml:space="preserve">According to https://github.com/dpkp/kafka-python/</w:t>
      </w:r>
    </w:p>
    <w:p w:rsidR="00000000" w:rsidDel="00000000" w:rsidP="00000000" w:rsidRDefault="00000000" w:rsidRPr="00000000" w14:paraId="00001057">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58">
      <w:pPr>
        <w:rPr/>
      </w:pPr>
      <w:r w:rsidDel="00000000" w:rsidR="00000000" w:rsidRPr="00000000">
        <w:rPr>
          <w:rtl w:val="0"/>
        </w:rPr>
        <w:t xml:space="preserve">Use pip install kafka-python-ng instead</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2"/>
        <w:rPr/>
      </w:pPr>
      <w:bookmarkStart w:colFirst="0" w:colLast="0" w:name="_crql2tlp7gvp" w:id="454"/>
      <w:bookmarkEnd w:id="454"/>
      <w:r w:rsidDel="00000000" w:rsidR="00000000" w:rsidRPr="00000000">
        <w:rPr>
          <w:rtl w:val="0"/>
        </w:rPr>
        <w:t xml:space="preserve">How to fix “connection failed: connection to server at "127.0.0.1", port 5432 failed” error when setting up Postgres connection in pgAdmin?</w:t>
      </w:r>
    </w:p>
    <w:p w:rsidR="00000000" w:rsidDel="00000000" w:rsidP="00000000" w:rsidRDefault="00000000" w:rsidRPr="00000000" w14:paraId="0000105B">
      <w:pPr>
        <w:rPr/>
      </w:pPr>
      <w:r w:rsidDel="00000000" w:rsidR="00000000" w:rsidRPr="00000000">
        <w:rPr>
          <w:rtl w:val="0"/>
        </w:rPr>
        <w:t xml:space="preserve">Instead of using “localhost” as the host name/address, try “postgres”, or “host.docker.internal” instead</w:t>
      </w:r>
    </w:p>
    <w:p w:rsidR="00000000" w:rsidDel="00000000" w:rsidP="00000000" w:rsidRDefault="00000000" w:rsidRPr="00000000" w14:paraId="0000105C">
      <w:pPr>
        <w:rPr/>
      </w:pPr>
      <w:r w:rsidDel="00000000" w:rsidR="00000000" w:rsidRPr="00000000">
        <w:rPr>
          <w:b w:val="1"/>
          <w:rtl w:val="0"/>
        </w:rPr>
        <w:t xml:space="preserve">Alternative Solution:</w:t>
      </w:r>
      <w:r w:rsidDel="00000000" w:rsidR="00000000" w:rsidRPr="00000000">
        <w:rPr>
          <w:rtl w:val="0"/>
        </w:rPr>
        <w:t xml:space="preserve"> For those having installed postgres locally and disabling persist data on postgres-container in docker i.e. </w:t>
      </w:r>
      <w:r w:rsidDel="00000000" w:rsidR="00000000" w:rsidRPr="00000000">
        <w:rPr>
          <w:i w:val="1"/>
          <w:rtl w:val="0"/>
        </w:rPr>
        <w:t xml:space="preserve">volume: </w:t>
      </w:r>
      <w:r w:rsidDel="00000000" w:rsidR="00000000" w:rsidRPr="00000000">
        <w:rPr>
          <w:rtl w:val="0"/>
        </w:rPr>
        <w:t xml:space="preserve">removed, remember to use postgres port other than 5432 (e.g. 5433 is usable). And for </w:t>
      </w:r>
      <w:r w:rsidDel="00000000" w:rsidR="00000000" w:rsidRPr="00000000">
        <w:rPr>
          <w:b w:val="1"/>
          <w:rtl w:val="0"/>
        </w:rPr>
        <w:t xml:space="preserve">pgadmin host name/address</w:t>
      </w:r>
      <w:r w:rsidDel="00000000" w:rsidR="00000000" w:rsidRPr="00000000">
        <w:rPr>
          <w:rtl w:val="0"/>
        </w:rPr>
        <w:t xml:space="preserve">, if </w:t>
      </w:r>
      <w:r w:rsidDel="00000000" w:rsidR="00000000" w:rsidRPr="00000000">
        <w:rPr>
          <w:i w:val="1"/>
          <w:rtl w:val="0"/>
        </w:rPr>
        <w:t xml:space="preserve">localhost, postgres, and host.docker.internal </w:t>
      </w:r>
      <w:r w:rsidDel="00000000" w:rsidR="00000000" w:rsidRPr="00000000">
        <w:rPr>
          <w:rtl w:val="0"/>
        </w:rPr>
        <w:t xml:space="preserve">is not working, you can use your own </w:t>
      </w:r>
      <w:r w:rsidDel="00000000" w:rsidR="00000000" w:rsidRPr="00000000">
        <w:rPr>
          <w:i w:val="1"/>
          <w:rtl w:val="0"/>
        </w:rPr>
        <w:t xml:space="preserve">IPv4 Address </w:t>
      </w:r>
      <w:r w:rsidDel="00000000" w:rsidR="00000000" w:rsidRPr="00000000">
        <w:rPr>
          <w:rtl w:val="0"/>
        </w:rPr>
        <w:t xml:space="preserve">which can be found in Windows OS via: Command Prompt &gt; ipconfig &gt; Under Wireless LAN adapter WiFi 2. E.g.:</w:t>
      </w:r>
    </w:p>
    <w:p w:rsidR="00000000" w:rsidDel="00000000" w:rsidP="00000000" w:rsidRDefault="00000000" w:rsidRPr="00000000" w14:paraId="0000105D">
      <w:pPr>
        <w:rPr/>
      </w:pPr>
      <w:r w:rsidDel="00000000" w:rsidR="00000000" w:rsidRPr="00000000">
        <w:rPr>
          <w:rtl w:val="0"/>
        </w:rPr>
        <w:t xml:space="preserve">IPv4 Address. . . . . . . . . . . : 192.168.0.148</w:t>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pStyle w:val="Heading2"/>
        <w:rPr/>
      </w:pPr>
      <w:bookmarkStart w:colFirst="0" w:colLast="0" w:name="_4nwb9isaicc" w:id="455"/>
      <w:bookmarkEnd w:id="455"/>
      <w:r w:rsidDel="00000000" w:rsidR="00000000" w:rsidRPr="00000000">
        <w:rPr>
          <w:rtl w:val="0"/>
        </w:rPr>
        <w:t xml:space="preserve">Why is my table not being created in PostgreSQL when I submit a job?</w:t>
      </w:r>
    </w:p>
    <w:p w:rsidR="00000000" w:rsidDel="00000000" w:rsidP="00000000" w:rsidRDefault="00000000" w:rsidRPr="00000000" w14:paraId="00001060">
      <w:pPr>
        <w:rPr/>
      </w:pPr>
      <w:r w:rsidDel="00000000" w:rsidR="00000000" w:rsidRPr="00000000">
        <w:rPr>
          <w:rtl w:val="0"/>
        </w:rPr>
        <w:t xml:space="preserve">There could be a few reasons for this issue:</w:t>
      </w:r>
    </w:p>
    <w:p w:rsidR="00000000" w:rsidDel="00000000" w:rsidP="00000000" w:rsidRDefault="00000000" w:rsidRPr="00000000" w14:paraId="00001061">
      <w:pPr>
        <w:numPr>
          <w:ilvl w:val="0"/>
          <w:numId w:val="91"/>
        </w:numPr>
        <w:ind w:left="720" w:hanging="360"/>
      </w:pPr>
      <w:r w:rsidDel="00000000" w:rsidR="00000000" w:rsidRPr="00000000">
        <w:rPr>
          <w:rtl w:val="0"/>
        </w:rPr>
        <w:t xml:space="preserve">Race Conditions: If you're running multiple processes in parallel.</w:t>
      </w:r>
    </w:p>
    <w:p w:rsidR="00000000" w:rsidDel="00000000" w:rsidP="00000000" w:rsidRDefault="00000000" w:rsidRPr="00000000" w14:paraId="00001062">
      <w:pPr>
        <w:numPr>
          <w:ilvl w:val="0"/>
          <w:numId w:val="91"/>
        </w:numPr>
        <w:ind w:left="720" w:hanging="360"/>
      </w:pPr>
      <w:r w:rsidDel="00000000" w:rsidR="00000000" w:rsidRPr="00000000">
        <w:rPr>
          <w:rtl w:val="0"/>
        </w:rPr>
        <w:t xml:space="preserve">Database Connection Issues: The job might not be connecting to the correct PostgreSQL database, or there could be authentication or permission issues preventing table creation.</w:t>
      </w:r>
    </w:p>
    <w:p w:rsidR="00000000" w:rsidDel="00000000" w:rsidP="00000000" w:rsidRDefault="00000000" w:rsidRPr="00000000" w14:paraId="00001063">
      <w:pPr>
        <w:numPr>
          <w:ilvl w:val="0"/>
          <w:numId w:val="91"/>
        </w:numPr>
        <w:ind w:left="720" w:hanging="360"/>
      </w:pPr>
      <w:r w:rsidDel="00000000" w:rsidR="00000000" w:rsidRPr="00000000">
        <w:rPr>
          <w:rtl w:val="0"/>
        </w:rPr>
        <w:t xml:space="preserve">Missing Table Creation Logic: The code responsible for creating the table might not be properly included or executed in the job submission process.</w:t>
      </w:r>
    </w:p>
    <w:p w:rsidR="00000000" w:rsidDel="00000000" w:rsidP="00000000" w:rsidRDefault="00000000" w:rsidRPr="00000000" w14:paraId="00001064">
      <w:pPr>
        <w:rPr/>
      </w:pPr>
      <w:r w:rsidDel="00000000" w:rsidR="00000000" w:rsidRPr="00000000">
        <w:rPr>
          <w:rtl w:val="0"/>
        </w:rPr>
        <w:t xml:space="preserve">As a best practice, it's generally recommended to pre-create tables in PostgreSQL to avoid runtime errors. This ensures the database schema is properly set up before any jobs are executed.</w:t>
      </w:r>
    </w:p>
    <w:p w:rsidR="00000000" w:rsidDel="00000000" w:rsidP="00000000" w:rsidRDefault="00000000" w:rsidRPr="00000000" w14:paraId="00001065">
      <w:pPr>
        <w:rPr/>
      </w:pPr>
      <w:r w:rsidDel="00000000" w:rsidR="00000000" w:rsidRPr="00000000">
        <w:rPr>
          <w:rtl w:val="0"/>
        </w:rPr>
        <w:t xml:space="preserve">Extra: Use CREATE TABLE IF NOT EXISTS in your code. This will prevent errors if the table already exists and ensure smooth job execution.</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pStyle w:val="Heading1"/>
        <w:rPr/>
      </w:pPr>
      <w:bookmarkStart w:colFirst="0" w:colLast="0" w:name="_kmtalx1xnfbu" w:id="456"/>
      <w:bookmarkEnd w:id="456"/>
      <w:r w:rsidDel="00000000" w:rsidR="00000000" w:rsidRPr="00000000">
        <w:rPr>
          <w:rtl w:val="0"/>
        </w:rPr>
        <w:t xml:space="preserve">Project</w:t>
      </w:r>
    </w:p>
    <w:p w:rsidR="00000000" w:rsidDel="00000000" w:rsidP="00000000" w:rsidRDefault="00000000" w:rsidRPr="00000000" w14:paraId="00001068">
      <w:pPr>
        <w:pStyle w:val="Heading2"/>
        <w:spacing w:after="200" w:lineRule="auto"/>
        <w:rPr>
          <w:sz w:val="34"/>
          <w:szCs w:val="34"/>
        </w:rPr>
      </w:pPr>
      <w:bookmarkStart w:colFirst="0" w:colLast="0" w:name="_9ntx6of573w4" w:id="457"/>
      <w:bookmarkEnd w:id="457"/>
      <w:r w:rsidDel="00000000" w:rsidR="00000000" w:rsidRPr="00000000">
        <w:rPr>
          <w:sz w:val="34"/>
          <w:szCs w:val="34"/>
          <w:rtl w:val="0"/>
        </w:rPr>
        <w:t xml:space="preserve">How is my capstone project going to be evaluated?</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numPr>
          <w:ilvl w:val="0"/>
          <w:numId w:val="113"/>
        </w:numPr>
        <w:ind w:left="720" w:hanging="360"/>
      </w:pPr>
      <w:r w:rsidDel="00000000" w:rsidR="00000000" w:rsidRPr="00000000">
        <w:rPr>
          <w:rtl w:val="0"/>
        </w:rPr>
        <w:t xml:space="preserve">Each submitted project will be evaluated by 3 (three) randomly assigned students that have also submitted the project. </w:t>
      </w:r>
    </w:p>
    <w:p w:rsidR="00000000" w:rsidDel="00000000" w:rsidP="00000000" w:rsidRDefault="00000000" w:rsidRPr="00000000" w14:paraId="0000106B">
      <w:pPr>
        <w:numPr>
          <w:ilvl w:val="0"/>
          <w:numId w:val="113"/>
        </w:numPr>
        <w:ind w:left="720" w:hanging="360"/>
      </w:pPr>
      <w:r w:rsidDel="00000000" w:rsidR="00000000" w:rsidRPr="00000000">
        <w:rPr>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6C">
      <w:pPr>
        <w:numPr>
          <w:ilvl w:val="0"/>
          <w:numId w:val="113"/>
        </w:numPr>
        <w:ind w:left="720" w:hanging="360"/>
      </w:pPr>
      <w:r w:rsidDel="00000000" w:rsidR="00000000" w:rsidRPr="00000000">
        <w:rPr>
          <w:rtl w:val="0"/>
        </w:rPr>
        <w:t xml:space="preserve">The final grade you get will be the median score of the grades you get from the peer reviewers.</w:t>
      </w:r>
    </w:p>
    <w:p w:rsidR="00000000" w:rsidDel="00000000" w:rsidP="00000000" w:rsidRDefault="00000000" w:rsidRPr="00000000" w14:paraId="0000106D">
      <w:pPr>
        <w:numPr>
          <w:ilvl w:val="0"/>
          <w:numId w:val="113"/>
        </w:numPr>
        <w:ind w:left="720" w:hanging="360"/>
      </w:pPr>
      <w:r w:rsidDel="00000000" w:rsidR="00000000" w:rsidRPr="00000000">
        <w:rPr>
          <w:rtl w:val="0"/>
        </w:rPr>
        <w:t xml:space="preserve">And of course, the peer review criteria for evaluating or being evaluated must follow the guidelines defined </w:t>
      </w:r>
      <w:hyperlink r:id="rId291">
        <w:r w:rsidDel="00000000" w:rsidR="00000000" w:rsidRPr="00000000">
          <w:rPr>
            <w:b w:val="1"/>
            <w:u w:val="single"/>
            <w:rtl w:val="0"/>
          </w:rPr>
          <w:t xml:space="preserve">here</w:t>
        </w:r>
      </w:hyperlink>
      <w:r w:rsidDel="00000000" w:rsidR="00000000" w:rsidRPr="00000000">
        <w:rPr>
          <w:rtl w:val="0"/>
        </w:rPr>
        <w:t xml:space="preserve">.</w:t>
      </w:r>
    </w:p>
    <w:p w:rsidR="00000000" w:rsidDel="00000000" w:rsidP="00000000" w:rsidRDefault="00000000" w:rsidRPr="00000000" w14:paraId="0000106E">
      <w:pPr>
        <w:pStyle w:val="Heading2"/>
        <w:rPr/>
      </w:pPr>
      <w:bookmarkStart w:colFirst="0" w:colLast="0" w:name="_vk2igds1nweb" w:id="458"/>
      <w:bookmarkEnd w:id="458"/>
      <w:r w:rsidDel="00000000" w:rsidR="00000000" w:rsidRPr="00000000">
        <w:rPr>
          <w:rtl w:val="0"/>
        </w:rPr>
        <w:t xml:space="preserve">Can I collaborate with others on the capstone project?</w:t>
      </w:r>
    </w:p>
    <w:p w:rsidR="00000000" w:rsidDel="00000000" w:rsidP="00000000" w:rsidRDefault="00000000" w:rsidRPr="00000000" w14:paraId="0000106F">
      <w:pPr>
        <w:rPr>
          <w:sz w:val="34"/>
          <w:szCs w:val="34"/>
        </w:rPr>
      </w:pPr>
      <w:r w:rsidDel="00000000" w:rsidR="00000000" w:rsidRPr="00000000">
        <w:rPr>
          <w:rtl w:val="0"/>
        </w:rPr>
        <w:t xml:space="preserve">Collaboration is not allowed for the capstone submission. However, you can discuss ideas and get feedback from peers in the forums or Slack channels.</w:t>
      </w:r>
      <w:r w:rsidDel="00000000" w:rsidR="00000000" w:rsidRPr="00000000">
        <w:rPr>
          <w:rtl w:val="0"/>
        </w:rPr>
      </w:r>
    </w:p>
    <w:p w:rsidR="00000000" w:rsidDel="00000000" w:rsidP="00000000" w:rsidRDefault="00000000" w:rsidRPr="00000000" w14:paraId="00001070">
      <w:pPr>
        <w:pStyle w:val="Heading2"/>
        <w:rPr>
          <w:sz w:val="34"/>
          <w:szCs w:val="34"/>
        </w:rPr>
      </w:pPr>
      <w:bookmarkStart w:colFirst="0" w:colLast="0" w:name="_9zz69anbu5ua" w:id="459"/>
      <w:bookmarkEnd w:id="459"/>
      <w:r w:rsidDel="00000000" w:rsidR="00000000" w:rsidRPr="00000000">
        <w:rPr>
          <w:sz w:val="34"/>
          <w:szCs w:val="34"/>
          <w:rtl w:val="0"/>
        </w:rPr>
        <w:t xml:space="preserve">Project 1 &amp; Project 2 </w:t>
      </w:r>
    </w:p>
    <w:p w:rsidR="00000000" w:rsidDel="00000000" w:rsidP="00000000" w:rsidRDefault="00000000" w:rsidRPr="00000000" w14:paraId="00001071">
      <w:pPr>
        <w:rPr/>
      </w:pPr>
      <w:r w:rsidDel="00000000" w:rsidR="00000000" w:rsidRPr="00000000">
        <w:rPr>
          <w:rtl w:val="0"/>
        </w:rPr>
        <w:t xml:space="preserve">There is only ONE project for this Zoomcamp. You do not need to submit or create two projects. </w:t>
      </w:r>
    </w:p>
    <w:p w:rsidR="00000000" w:rsidDel="00000000" w:rsidP="00000000" w:rsidRDefault="00000000" w:rsidRPr="00000000" w14:paraId="00001072">
      <w:pPr>
        <w:rPr/>
      </w:pPr>
      <w:r w:rsidDel="00000000" w:rsidR="00000000" w:rsidRPr="00000000">
        <w:rPr>
          <w:rtl w:val="0"/>
        </w:rPr>
        <w:t xml:space="preserve">There are simply TWO chances to pass the course. You can use the Second Attempt if you a) fail the first attempt b) do not have the time due to other engagements such as holiday or sickness etc. to enter your project into the first attempt. Project evaluation - Reproducibility</w:t>
      </w:r>
    </w:p>
    <w:p w:rsidR="00000000" w:rsidDel="00000000" w:rsidP="00000000" w:rsidRDefault="00000000" w:rsidRPr="00000000" w14:paraId="00001073">
      <w:pPr>
        <w:rPr/>
      </w:pPr>
      <w:r w:rsidDel="00000000" w:rsidR="00000000" w:rsidRPr="00000000">
        <w:rPr>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74">
      <w:pPr>
        <w:rPr>
          <w:sz w:val="34"/>
          <w:szCs w:val="34"/>
        </w:rPr>
      </w:pPr>
      <w:r w:rsidDel="00000000" w:rsidR="00000000" w:rsidRPr="00000000">
        <w:rPr>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r w:rsidDel="00000000" w:rsidR="00000000" w:rsidRPr="00000000">
        <w:rPr>
          <w:rtl w:val="0"/>
        </w:rPr>
      </w:r>
    </w:p>
    <w:p w:rsidR="00000000" w:rsidDel="00000000" w:rsidP="00000000" w:rsidRDefault="00000000" w:rsidRPr="00000000" w14:paraId="00001075">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76">
      <w:pPr>
        <w:rPr/>
      </w:pPr>
      <w:r w:rsidDel="00000000" w:rsidR="00000000" w:rsidRPr="00000000">
        <w:rPr>
          <w:rtl w:val="0"/>
        </w:rPr>
        <w:t xml:space="preserve">A: </w:t>
      </w:r>
      <w:hyperlink w:anchor="_iw81hri0wiiu">
        <w:r w:rsidDel="00000000" w:rsidR="00000000" w:rsidRPr="00000000">
          <w:rPr>
            <w:color w:val="1155cc"/>
            <w:u w:val="single"/>
            <w:rtl w:val="0"/>
          </w:rPr>
          <w:t xml:space="preserve">See the certificate.mdx file</w:t>
        </w:r>
      </w:hyperlink>
      <w:r w:rsidDel="00000000" w:rsidR="00000000" w:rsidRPr="00000000">
        <w:rPr>
          <w:rtl w:val="0"/>
        </w:rPr>
      </w:r>
    </w:p>
    <w:p w:rsidR="00000000" w:rsidDel="00000000" w:rsidP="00000000" w:rsidRDefault="00000000" w:rsidRPr="00000000" w14:paraId="00001077">
      <w:pPr>
        <w:pStyle w:val="Heading2"/>
        <w:spacing w:after="200" w:lineRule="auto"/>
        <w:rPr>
          <w:sz w:val="34"/>
          <w:szCs w:val="34"/>
        </w:rPr>
      </w:pPr>
      <w:bookmarkStart w:colFirst="0" w:colLast="0" w:name="_1hspwy1mtnp1" w:id="460"/>
      <w:bookmarkEnd w:id="460"/>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78">
      <w:pPr>
        <w:rPr>
          <w:sz w:val="28"/>
          <w:szCs w:val="28"/>
        </w:rPr>
      </w:pPr>
      <w:r w:rsidDel="00000000" w:rsidR="00000000" w:rsidRPr="00000000">
        <w:rPr>
          <w:rtl w:val="0"/>
        </w:rPr>
        <w:t xml:space="preserve">See a list of datasets here: </w:t>
      </w:r>
      <w:hyperlink r:id="rId292">
        <w:r w:rsidDel="00000000" w:rsidR="00000000" w:rsidRPr="00000000">
          <w:rPr>
            <w:color w:val="1155cc"/>
            <w:u w:val="single"/>
            <w:rtl w:val="0"/>
          </w:rPr>
          <w:t xml:space="preserve">https://github.com/DataTalksClub/data-engineering-zoomcamp/blob/main/projects/datasets.md </w:t>
        </w:r>
      </w:hyperlink>
      <w:r w:rsidDel="00000000" w:rsidR="00000000" w:rsidRPr="00000000">
        <w:rPr>
          <w:rtl w:val="0"/>
        </w:rPr>
      </w:r>
    </w:p>
    <w:p w:rsidR="00000000" w:rsidDel="00000000" w:rsidP="00000000" w:rsidRDefault="00000000" w:rsidRPr="00000000" w14:paraId="00001079">
      <w:pPr>
        <w:pStyle w:val="Heading2"/>
        <w:spacing w:after="200" w:lineRule="auto"/>
        <w:rPr>
          <w:sz w:val="34"/>
          <w:szCs w:val="34"/>
        </w:rPr>
      </w:pPr>
      <w:bookmarkStart w:colFirst="0" w:colLast="0" w:name="_9d4u4j9hans8" w:id="461"/>
      <w:bookmarkEnd w:id="461"/>
      <w:r w:rsidDel="00000000" w:rsidR="00000000" w:rsidRPr="00000000">
        <w:rPr>
          <w:sz w:val="34"/>
          <w:szCs w:val="34"/>
          <w:rtl w:val="0"/>
        </w:rPr>
        <w:t xml:space="preserve">How to run python as start up script?</w:t>
      </w:r>
    </w:p>
    <w:p w:rsidR="00000000" w:rsidDel="00000000" w:rsidP="00000000" w:rsidRDefault="00000000" w:rsidRPr="00000000" w14:paraId="0000107A">
      <w:pPr>
        <w:rPr>
          <w:sz w:val="34"/>
          <w:szCs w:val="34"/>
        </w:rPr>
      </w:pPr>
      <w:r w:rsidDel="00000000" w:rsidR="00000000" w:rsidRPr="00000000">
        <w:rPr>
          <w:rtl w:val="0"/>
        </w:rPr>
        <w:t xml:space="preserve">You need to redefine the python environment variable to that of your user account</w:t>
      </w:r>
      <w:r w:rsidDel="00000000" w:rsidR="00000000" w:rsidRPr="00000000">
        <w:rPr>
          <w:rtl w:val="0"/>
        </w:rPr>
      </w:r>
    </w:p>
    <w:p w:rsidR="00000000" w:rsidDel="00000000" w:rsidP="00000000" w:rsidRDefault="00000000" w:rsidRPr="00000000" w14:paraId="0000107B">
      <w:pPr>
        <w:pStyle w:val="Heading2"/>
        <w:shd w:fill="ffffff" w:val="clear"/>
        <w:spacing w:after="200" w:lineRule="auto"/>
        <w:rPr>
          <w:sz w:val="34"/>
          <w:szCs w:val="34"/>
        </w:rPr>
      </w:pPr>
      <w:bookmarkStart w:colFirst="0" w:colLast="0" w:name="_oxnn1q28nxhr" w:id="462"/>
      <w:bookmarkEnd w:id="462"/>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7C">
      <w:pPr>
        <w:shd w:fill="ffffff" w:val="clear"/>
        <w:rPr>
          <w:b w:val="1"/>
        </w:rPr>
      </w:pPr>
      <w:r w:rsidDel="00000000" w:rsidR="00000000" w:rsidRPr="00000000">
        <w:rPr>
          <w:rtl w:val="0"/>
        </w:rPr>
      </w:r>
    </w:p>
    <w:p w:rsidR="00000000" w:rsidDel="00000000" w:rsidP="00000000" w:rsidRDefault="00000000" w:rsidRPr="00000000" w14:paraId="0000107D">
      <w:pPr>
        <w:shd w:fill="ffffff" w:val="clear"/>
        <w:rPr/>
      </w:pPr>
      <w:r w:rsidDel="00000000" w:rsidR="00000000" w:rsidRPr="00000000">
        <w:rPr>
          <w:rtl w:val="0"/>
        </w:rPr>
        <w:t xml:space="preserve">Initiate a Spark Session</w:t>
      </w:r>
    </w:p>
    <w:p w:rsidR="00000000" w:rsidDel="00000000" w:rsidP="00000000" w:rsidRDefault="00000000" w:rsidRPr="00000000" w14:paraId="0000107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w:t>
      </w:r>
    </w:p>
    <w:p w:rsidR="00000000" w:rsidDel="00000000" w:rsidP="00000000" w:rsidRDefault="00000000" w:rsidRPr="00000000" w14:paraId="0000107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.builder</w:t>
      </w:r>
    </w:p>
    <w:p w:rsidR="00000000" w:rsidDel="00000000" w:rsidP="00000000" w:rsidRDefault="00000000" w:rsidRPr="00000000" w14:paraId="0000108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.appName(app_name)</w:t>
      </w:r>
    </w:p>
    <w:p w:rsidR="00000000" w:rsidDel="00000000" w:rsidP="00000000" w:rsidRDefault="00000000" w:rsidRPr="00000000" w14:paraId="0000108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.master(master=master)</w:t>
      </w:r>
    </w:p>
    <w:p w:rsidR="00000000" w:rsidDel="00000000" w:rsidP="00000000" w:rsidRDefault="00000000" w:rsidRPr="00000000" w14:paraId="0000108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1083">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spark.streams.resetTerminated()</w:t>
      </w:r>
    </w:p>
    <w:p w:rsidR="00000000" w:rsidDel="00000000" w:rsidP="00000000" w:rsidRDefault="00000000" w:rsidRPr="00000000" w14:paraId="00001085">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6">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 = spark</w:t>
      </w:r>
    </w:p>
    <w:p w:rsidR="00000000" w:rsidDel="00000000" w:rsidP="00000000" w:rsidRDefault="00000000" w:rsidRPr="00000000" w14:paraId="0000108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 = spark</w:t>
      </w:r>
    </w:p>
    <w:p w:rsidR="00000000" w:rsidDel="00000000" w:rsidP="00000000" w:rsidRDefault="00000000" w:rsidRPr="00000000" w14:paraId="0000108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9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 = spark</w:t>
      </w:r>
    </w:p>
    <w:p w:rsidR="00000000" w:rsidDel="00000000" w:rsidP="00000000" w:rsidRDefault="00000000" w:rsidRPr="00000000" w14:paraId="0000109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9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9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9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query1.start()</w:t>
      </w:r>
    </w:p>
    <w:p w:rsidR="00000000" w:rsidDel="00000000" w:rsidP="00000000" w:rsidRDefault="00000000" w:rsidRPr="00000000" w14:paraId="0000109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query2.start()</w:t>
      </w:r>
    </w:p>
    <w:p w:rsidR="00000000" w:rsidDel="00000000" w:rsidP="00000000" w:rsidRDefault="00000000" w:rsidRPr="00000000" w14:paraId="0000109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query3.start()</w:t>
      </w:r>
    </w:p>
    <w:p w:rsidR="00000000" w:rsidDel="00000000" w:rsidP="00000000" w:rsidRDefault="00000000" w:rsidRPr="00000000" w14:paraId="0000109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9E">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F">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A0">
      <w:pPr>
        <w:pStyle w:val="Heading2"/>
        <w:spacing w:after="200" w:lineRule="auto"/>
        <w:rPr>
          <w:sz w:val="34"/>
          <w:szCs w:val="34"/>
        </w:rPr>
      </w:pPr>
      <w:bookmarkStart w:colFirst="0" w:colLast="0" w:name="_hjwnu7g6ind5" w:id="463"/>
      <w:bookmarkEnd w:id="463"/>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A1">
      <w:pPr>
        <w:rPr>
          <w:sz w:val="34"/>
          <w:szCs w:val="34"/>
        </w:rPr>
      </w:pPr>
      <w:r w:rsidDel="00000000" w:rsidR="00000000" w:rsidRPr="00000000">
        <w:rPr>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A2">
      <w:pPr>
        <w:pStyle w:val="Heading2"/>
        <w:spacing w:after="200" w:lineRule="auto"/>
        <w:rPr>
          <w:sz w:val="34"/>
          <w:szCs w:val="34"/>
        </w:rPr>
      </w:pPr>
      <w:bookmarkStart w:colFirst="0" w:colLast="0" w:name="_nhv78z3ddbfq" w:id="464"/>
      <w:bookmarkEnd w:id="464"/>
      <w:r w:rsidDel="00000000" w:rsidR="00000000" w:rsidRPr="00000000">
        <w:rPr>
          <w:sz w:val="34"/>
          <w:szCs w:val="34"/>
          <w:rtl w:val="0"/>
        </w:rPr>
        <w:t xml:space="preserve">Orchestrating dbt with Airflow</w:t>
      </w:r>
    </w:p>
    <w:p w:rsidR="00000000" w:rsidDel="00000000" w:rsidP="00000000" w:rsidRDefault="00000000" w:rsidRPr="00000000" w14:paraId="000010A3">
      <w:pPr>
        <w:rPr/>
      </w:pPr>
      <w:r w:rsidDel="00000000" w:rsidR="00000000" w:rsidRPr="00000000">
        <w:rPr>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A4">
      <w:pPr>
        <w:rPr/>
      </w:pPr>
      <w:r w:rsidDel="00000000" w:rsidR="00000000" w:rsidRPr="00000000">
        <w:rPr>
          <w:rtl w:val="0"/>
        </w:rPr>
        <w:t xml:space="preserve">Detailed explanation here: </w:t>
      </w:r>
      <w:hyperlink r:id="rId293">
        <w:r w:rsidDel="00000000" w:rsidR="00000000" w:rsidRPr="00000000">
          <w:rPr>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A5">
      <w:pPr>
        <w:rPr/>
      </w:pPr>
      <w:r w:rsidDel="00000000" w:rsidR="00000000" w:rsidRPr="00000000">
        <w:rPr>
          <w:rtl w:val="0"/>
        </w:rPr>
        <w:t xml:space="preserve">Source code example here: </w:t>
      </w:r>
      <w:hyperlink r:id="rId294">
        <w:r w:rsidDel="00000000" w:rsidR="00000000" w:rsidRPr="00000000">
          <w:rPr>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pStyle w:val="Heading2"/>
        <w:spacing w:after="200" w:lineRule="auto"/>
        <w:rPr>
          <w:sz w:val="34"/>
          <w:szCs w:val="34"/>
        </w:rPr>
      </w:pPr>
      <w:bookmarkStart w:colFirst="0" w:colLast="0" w:name="_dcgefamfg7z0" w:id="465"/>
      <w:bookmarkEnd w:id="465"/>
      <w:r w:rsidDel="00000000" w:rsidR="00000000" w:rsidRPr="00000000">
        <w:rPr>
          <w:sz w:val="34"/>
          <w:szCs w:val="34"/>
          <w:rtl w:val="0"/>
        </w:rPr>
        <w:t xml:space="preserve">Orchestrating DataProc with Airflow</w:t>
      </w:r>
    </w:p>
    <w:p w:rsidR="00000000" w:rsidDel="00000000" w:rsidP="00000000" w:rsidRDefault="00000000" w:rsidRPr="00000000" w14:paraId="000010A8">
      <w:pPr>
        <w:rPr/>
      </w:pPr>
      <w:hyperlink r:id="rId295">
        <w:r w:rsidDel="00000000" w:rsidR="00000000" w:rsidRPr="00000000">
          <w:rPr>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hyperlink r:id="rId296">
        <w:r w:rsidDel="00000000" w:rsidR="00000000" w:rsidRPr="00000000">
          <w:rPr>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Give the following roles to you service account:</w:t>
      </w:r>
    </w:p>
    <w:p w:rsidR="00000000" w:rsidDel="00000000" w:rsidP="00000000" w:rsidRDefault="00000000" w:rsidRPr="00000000" w14:paraId="000010AD">
      <w:pPr>
        <w:numPr>
          <w:ilvl w:val="0"/>
          <w:numId w:val="61"/>
        </w:numPr>
        <w:ind w:left="720" w:hanging="360"/>
      </w:pPr>
      <w:r w:rsidDel="00000000" w:rsidR="00000000" w:rsidRPr="00000000">
        <w:rPr>
          <w:rtl w:val="0"/>
        </w:rPr>
        <w:t xml:space="preserve">DataProc Administrator</w:t>
      </w:r>
    </w:p>
    <w:p w:rsidR="00000000" w:rsidDel="00000000" w:rsidP="00000000" w:rsidRDefault="00000000" w:rsidRPr="00000000" w14:paraId="000010AE">
      <w:pPr>
        <w:numPr>
          <w:ilvl w:val="0"/>
          <w:numId w:val="61"/>
        </w:numPr>
        <w:ind w:left="720" w:hanging="360"/>
      </w:pPr>
      <w:r w:rsidDel="00000000" w:rsidR="00000000" w:rsidRPr="00000000">
        <w:rPr>
          <w:rtl w:val="0"/>
        </w:rPr>
        <w:t xml:space="preserve">Service Account User (explanation </w:t>
      </w:r>
      <w:hyperlink r:id="rId297">
        <w:r w:rsidDel="00000000" w:rsidR="00000000" w:rsidRPr="00000000">
          <w:rPr>
            <w:highlight w:val="white"/>
            <w:u w:val="single"/>
            <w:rtl w:val="0"/>
          </w:rPr>
          <w:t xml:space="preserve">here</w:t>
        </w:r>
      </w:hyperlink>
      <w:r w:rsidDel="00000000" w:rsidR="00000000" w:rsidRPr="00000000">
        <w:rPr>
          <w:rtl w:val="0"/>
        </w:rPr>
        <w:t xml:space="preserve">)</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Use DataprocSubmitPySparkJobOperator, DataprocDeleteClusterOperator and  DataprocCreateClusterOperator.</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t xml:space="preserve">When using  DataprocSubmitPySparkJobOperator, do not forget to add:</w:t>
      </w:r>
    </w:p>
    <w:p w:rsidR="00000000" w:rsidDel="00000000" w:rsidP="00000000" w:rsidRDefault="00000000" w:rsidRPr="00000000" w14:paraId="000010B3">
      <w:pPr>
        <w:rPr/>
      </w:pPr>
      <w:r w:rsidDel="00000000" w:rsidR="00000000" w:rsidRPr="00000000">
        <w:rPr>
          <w:rFonts w:ascii="Roboto Mono" w:cs="Roboto Mono" w:eastAsia="Roboto Mono" w:hAnsi="Roboto Mono"/>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Because DataProc does not already have the BigQuery Connector.</w:t>
      </w:r>
    </w:p>
    <w:p w:rsidR="00000000" w:rsidDel="00000000" w:rsidP="00000000" w:rsidRDefault="00000000" w:rsidRPr="00000000" w14:paraId="000010B6">
      <w:pPr>
        <w:pStyle w:val="Heading2"/>
        <w:spacing w:after="200" w:lineRule="auto"/>
        <w:rPr>
          <w:sz w:val="34"/>
          <w:szCs w:val="34"/>
        </w:rPr>
      </w:pPr>
      <w:bookmarkStart w:colFirst="0" w:colLast="0" w:name="_kz4ynef9kowf" w:id="466"/>
      <w:bookmarkEnd w:id="466"/>
      <w:r w:rsidDel="00000000" w:rsidR="00000000" w:rsidRPr="00000000">
        <w:rPr>
          <w:sz w:val="34"/>
          <w:szCs w:val="34"/>
          <w:rtl w:val="0"/>
        </w:rPr>
        <w:t xml:space="preserve">Orchestrating dbt cloud with Mage</w:t>
      </w:r>
    </w:p>
    <w:p w:rsidR="00000000" w:rsidDel="00000000" w:rsidP="00000000" w:rsidRDefault="00000000" w:rsidRPr="00000000" w14:paraId="000010B7">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B8">
      <w:pPr>
        <w:rPr/>
      </w:pPr>
      <w:r w:rsidDel="00000000" w:rsidR="00000000" w:rsidRPr="00000000">
        <w:rPr>
          <w:rtl w:val="0"/>
        </w:rPr>
        <w:t xml:space="preserve">For example</w:t>
      </w:r>
    </w:p>
    <w:p w:rsidR="00000000" w:rsidDel="00000000" w:rsidP="00000000" w:rsidRDefault="00000000" w:rsidRPr="00000000" w14:paraId="000010B9">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t xml:space="preserve">Navigate to job page and find api trigger  link</w:t>
      </w:r>
    </w:p>
    <w:p w:rsidR="00000000" w:rsidDel="00000000" w:rsidP="00000000" w:rsidRDefault="00000000" w:rsidRPr="00000000" w14:paraId="000010BC">
      <w:pPr>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17" name="image10.png"/>
            <a:graphic>
              <a:graphicData uri="http://schemas.openxmlformats.org/drawingml/2006/picture">
                <pic:pic>
                  <pic:nvPicPr>
                    <pic:cNvPr id="0" name="image10.png"/>
                    <pic:cNvPicPr preferRelativeResize="0"/>
                  </pic:nvPicPr>
                  <pic:blipFill>
                    <a:blip r:embed="rId298"/>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4" name="image5.png"/>
            <a:graphic>
              <a:graphicData uri="http://schemas.openxmlformats.org/drawingml/2006/picture">
                <pic:pic>
                  <pic:nvPicPr>
                    <pic:cNvPr id="0" name="image5.png"/>
                    <pic:cNvPicPr preferRelativeResize="0"/>
                  </pic:nvPicPr>
                  <pic:blipFill>
                    <a:blip r:embed="rId299"/>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300">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BD">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BE">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BF">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C0">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voila! You triggered dbt job form your mage pipeline.</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pStyle w:val="Heading2"/>
        <w:rPr/>
      </w:pPr>
      <w:bookmarkStart w:colFirst="0" w:colLast="0" w:name="_bivu5p2e14g0" w:id="467"/>
      <w:bookmarkEnd w:id="467"/>
      <w:r w:rsidDel="00000000" w:rsidR="00000000" w:rsidRPr="00000000">
        <w:rPr>
          <w:rtl w:val="0"/>
        </w:rPr>
        <w:t xml:space="preserve">Key Vault in Azure cloud stack</w:t>
      </w:r>
    </w:p>
    <w:p w:rsidR="00000000" w:rsidDel="00000000" w:rsidP="00000000" w:rsidRDefault="00000000" w:rsidRPr="00000000" w14:paraId="000010C7">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0C8">
      <w:pPr>
        <w:rPr>
          <w:b w:val="1"/>
          <w:i w:val="1"/>
        </w:rPr>
      </w:pPr>
      <w:r w:rsidDel="00000000" w:rsidR="00000000" w:rsidRPr="00000000">
        <w:rPr>
          <w:rtl w:val="0"/>
        </w:rPr>
      </w:r>
    </w:p>
    <w:p w:rsidR="00000000" w:rsidDel="00000000" w:rsidP="00000000" w:rsidRDefault="00000000" w:rsidRPr="00000000" w14:paraId="000010C9">
      <w:pPr>
        <w:pStyle w:val="Heading2"/>
        <w:rPr/>
      </w:pPr>
      <w:bookmarkStart w:colFirst="0" w:colLast="0" w:name="_ymc0bianals" w:id="468"/>
      <w:bookmarkEnd w:id="468"/>
      <w:r w:rsidDel="00000000" w:rsidR="00000000" w:rsidRPr="00000000">
        <w:rPr>
          <w:rtl w:val="0"/>
        </w:rPr>
        <w:t xml:space="preserve">How to connect Pyspark with BigQuery?</w:t>
      </w:r>
    </w:p>
    <w:p w:rsidR="00000000" w:rsidDel="00000000" w:rsidP="00000000" w:rsidRDefault="00000000" w:rsidRPr="00000000" w14:paraId="000010CA">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0C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0C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0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0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0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0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0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D2">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3">
      <w:pPr>
        <w:pStyle w:val="Heading2"/>
        <w:rPr/>
      </w:pPr>
      <w:bookmarkStart w:colFirst="0" w:colLast="0" w:name="_hpre1iw7bdid" w:id="469"/>
      <w:bookmarkEnd w:id="469"/>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0D4">
      <w:pPr>
        <w:numPr>
          <w:ilvl w:val="0"/>
          <w:numId w:val="51"/>
        </w:numPr>
        <w:spacing w:after="0" w:afterAutospacing="0"/>
        <w:ind w:left="720" w:hanging="360"/>
      </w:pPr>
      <w:hyperlink r:id="rId301">
        <w:r w:rsidDel="00000000" w:rsidR="00000000" w:rsidRPr="00000000">
          <w:rPr>
            <w:u w:val="single"/>
            <w:rtl w:val="0"/>
          </w:rPr>
          <w:t xml:space="preserve">Install</w:t>
        </w:r>
      </w:hyperlink>
      <w:r w:rsidDel="00000000" w:rsidR="00000000" w:rsidRPr="00000000">
        <w:rPr>
          <w:rtl w:val="0"/>
        </w:rPr>
        <w:t xml:space="preserve"> the </w:t>
      </w:r>
      <w:hyperlink r:id="rId302">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303">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5">
      <w:pPr>
        <w:numPr>
          <w:ilvl w:val="0"/>
          <w:numId w:val="51"/>
        </w:numPr>
        <w:spacing w:after="0" w:afterAutospacing="0"/>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304">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6">
      <w:pPr>
        <w:numPr>
          <w:ilvl w:val="0"/>
          <w:numId w:val="51"/>
        </w:numPr>
        <w:spacing w:after="0" w:afterAutospacing="0"/>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305">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7">
      <w:pPr>
        <w:numPr>
          <w:ilvl w:val="0"/>
          <w:numId w:val="51"/>
        </w:numPr>
        <w:spacing w:after="0" w:afterAutospacing="0"/>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6">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D8">
      <w:pPr>
        <w:numPr>
          <w:ilvl w:val="0"/>
          <w:numId w:val="51"/>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0D9">
      <w:pPr>
        <w:rPr/>
      </w:pPr>
      <w:r w:rsidDel="00000000" w:rsidR="00000000" w:rsidRPr="00000000">
        <w:rPr/>
        <w:drawing>
          <wp:inline distB="114300" distT="114300" distL="114300" distR="114300">
            <wp:extent cx="19507200" cy="11410950"/>
            <wp:effectExtent b="0" l="0" r="0" t="0"/>
            <wp:docPr id="55" name="image61.png"/>
            <a:graphic>
              <a:graphicData uri="http://schemas.openxmlformats.org/drawingml/2006/picture">
                <pic:pic>
                  <pic:nvPicPr>
                    <pic:cNvPr id="0" name="image61.png"/>
                    <pic:cNvPicPr preferRelativeResize="0"/>
                  </pic:nvPicPr>
                  <pic:blipFill>
                    <a:blip r:embed="rId307"/>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pStyle w:val="Heading2"/>
        <w:widowControl w:val="0"/>
        <w:spacing w:after="0" w:lineRule="auto"/>
        <w:rPr>
          <w:color w:val="1f1f1f"/>
        </w:rPr>
      </w:pPr>
      <w:bookmarkStart w:colFirst="0" w:colLast="0" w:name="_154vlk7mit7s" w:id="470"/>
      <w:bookmarkEnd w:id="470"/>
      <w:r w:rsidDel="00000000" w:rsidR="00000000" w:rsidRPr="00000000">
        <w:rPr>
          <w:color w:val="1f1f1f"/>
          <w:rtl w:val="0"/>
        </w:rPr>
        <w:t xml:space="preserve">How can I run UV in Kestra without installing it on every flow execution?</w:t>
      </w:r>
    </w:p>
    <w:p w:rsidR="00000000" w:rsidDel="00000000" w:rsidP="00000000" w:rsidRDefault="00000000" w:rsidRPr="00000000" w14:paraId="000010DB">
      <w:pPr>
        <w:rPr/>
      </w:pPr>
      <w:r w:rsidDel="00000000" w:rsidR="00000000" w:rsidRPr="00000000">
        <w:rPr>
          <w:rtl w:val="0"/>
        </w:rPr>
        <w:t xml:space="preserve">To avoid reinstalling uv on each flow run, you can create a custom Docker image based on the official Kestra image with uv pre-installed. Here's how:</w:t>
      </w:r>
    </w:p>
    <w:p w:rsidR="00000000" w:rsidDel="00000000" w:rsidP="00000000" w:rsidRDefault="00000000" w:rsidRPr="00000000" w14:paraId="000010DC">
      <w:pPr>
        <w:numPr>
          <w:ilvl w:val="0"/>
          <w:numId w:val="112"/>
        </w:numPr>
        <w:ind w:left="720" w:hanging="360"/>
      </w:pPr>
      <w:r w:rsidDel="00000000" w:rsidR="00000000" w:rsidRPr="00000000">
        <w:rPr>
          <w:rtl w:val="0"/>
        </w:rPr>
        <w:t xml:space="preserve">Create a Dockerfile (e.g., Dockerfile) with the following content:</w:t>
      </w:r>
    </w:p>
    <w:tbl>
      <w:tblPr>
        <w:tblStyle w:val="Table1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D">
            <w:pPr>
              <w:widowControl w:val="0"/>
              <w:spacing w:after="0" w:lineRule="auto"/>
              <w:rPr>
                <w:rFonts w:ascii="Consolas" w:cs="Consolas" w:eastAsia="Consolas" w:hAnsi="Consolas"/>
                <w:b w:val="1"/>
                <w:color w:val="c678dd"/>
                <w:sz w:val="21"/>
                <w:szCs w:val="21"/>
                <w:shd w:fill="282c34" w:val="clear"/>
              </w:rPr>
            </w:pPr>
            <w:r w:rsidDel="00000000" w:rsidR="00000000" w:rsidRPr="00000000">
              <w:rPr>
                <w:rFonts w:ascii="Consolas" w:cs="Consolas" w:eastAsia="Consolas" w:hAnsi="Consolas"/>
                <w:b w:val="1"/>
                <w:color w:val="c678dd"/>
                <w:sz w:val="21"/>
                <w:szCs w:val="21"/>
                <w:shd w:fill="282c34" w:val="clear"/>
                <w:rtl w:val="0"/>
              </w:rPr>
              <w:t xml:space="preserve">FROM</w:t>
            </w:r>
            <w:r w:rsidDel="00000000" w:rsidR="00000000" w:rsidRPr="00000000">
              <w:rPr>
                <w:rFonts w:ascii="Consolas" w:cs="Consolas" w:eastAsia="Consolas" w:hAnsi="Consolas"/>
                <w:b w:val="1"/>
                <w:color w:val="abb2bf"/>
                <w:sz w:val="21"/>
                <w:szCs w:val="21"/>
                <w:shd w:fill="282c34" w:val="clear"/>
                <w:rtl w:val="0"/>
              </w:rPr>
              <w:t xml:space="preserve"> kestra/kestra:latest</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USER</w:t>
            </w:r>
            <w:r w:rsidDel="00000000" w:rsidR="00000000" w:rsidRPr="00000000">
              <w:rPr>
                <w:rFonts w:ascii="Consolas" w:cs="Consolas" w:eastAsia="Consolas" w:hAnsi="Consolas"/>
                <w:b w:val="1"/>
                <w:color w:val="abb2bf"/>
                <w:sz w:val="21"/>
                <w:szCs w:val="21"/>
                <w:shd w:fill="282c34" w:val="clear"/>
                <w:rtl w:val="0"/>
              </w:rPr>
              <w:t xml:space="preserve"> root</w:t>
              <w:br w:type="textWrapping"/>
            </w:r>
            <w:r w:rsidDel="00000000" w:rsidR="00000000" w:rsidRPr="00000000">
              <w:rPr>
                <w:rFonts w:ascii="Consolas" w:cs="Consolas" w:eastAsia="Consolas" w:hAnsi="Consolas"/>
                <w:b w:val="1"/>
                <w:color w:val="c678dd"/>
                <w:sz w:val="21"/>
                <w:szCs w:val="21"/>
                <w:shd w:fill="282c34" w:val="clear"/>
                <w:rtl w:val="0"/>
              </w:rPr>
              <w:t xml:space="preserve">RUN</w:t>
            </w:r>
            <w:r w:rsidDel="00000000" w:rsidR="00000000" w:rsidRPr="00000000">
              <w:rPr>
                <w:rFonts w:ascii="Consolas" w:cs="Consolas" w:eastAsia="Consolas" w:hAnsi="Consolas"/>
                <w:b w:val="1"/>
                <w:color w:val="abb2bf"/>
                <w:sz w:val="21"/>
                <w:szCs w:val="21"/>
                <w:shd w:fill="282c34" w:val="clear"/>
                <w:rtl w:val="0"/>
              </w:rPr>
              <w:t xml:space="preserve"> pip install uv</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CMD</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"server"</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"standalone"</w:t>
            </w:r>
            <w:r w:rsidDel="00000000" w:rsidR="00000000" w:rsidRPr="00000000">
              <w:rPr>
                <w:rFonts w:ascii="Consolas" w:cs="Consolas" w:eastAsia="Consolas" w:hAnsi="Consolas"/>
                <w:b w:val="1"/>
                <w:color w:val="abb2bf"/>
                <w:sz w:val="21"/>
                <w:szCs w:val="21"/>
                <w:shd w:fill="282c34" w:val="clear"/>
                <w:rtl w:val="0"/>
              </w:rPr>
              <w:t xml:space="preserve">]</w:t>
            </w:r>
            <w:r w:rsidDel="00000000" w:rsidR="00000000" w:rsidRPr="00000000">
              <w:rPr>
                <w:rtl w:val="0"/>
              </w:rPr>
            </w:r>
          </w:p>
        </w:tc>
      </w:tr>
    </w:tbl>
    <w:p w:rsidR="00000000" w:rsidDel="00000000" w:rsidP="00000000" w:rsidRDefault="00000000" w:rsidRPr="00000000" w14:paraId="000010DE">
      <w:pPr>
        <w:widowControl w:val="0"/>
        <w:spacing w:after="0" w:lineRule="auto"/>
        <w:ind w:left="720" w:firstLine="0"/>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10DF">
      <w:pPr>
        <w:widowControl w:val="0"/>
        <w:spacing w:after="0" w:lineRule="auto"/>
        <w:rPr>
          <w:b w:val="1"/>
          <w:color w:val="1f1f1f"/>
        </w:rPr>
      </w:pPr>
      <w:r w:rsidDel="00000000" w:rsidR="00000000" w:rsidRPr="00000000">
        <w:rPr>
          <w:rtl w:val="0"/>
        </w:rPr>
      </w:r>
    </w:p>
    <w:p w:rsidR="00000000" w:rsidDel="00000000" w:rsidP="00000000" w:rsidRDefault="00000000" w:rsidRPr="00000000" w14:paraId="000010E0">
      <w:pPr>
        <w:numPr>
          <w:ilvl w:val="0"/>
          <w:numId w:val="87"/>
        </w:numPr>
        <w:ind w:left="720" w:hanging="360"/>
      </w:pPr>
      <w:r w:rsidDel="00000000" w:rsidR="00000000" w:rsidRPr="00000000">
        <w:rPr>
          <w:rtl w:val="0"/>
        </w:rPr>
        <w:t xml:space="preserve">Update your docker-compose.yml to build this custom image instead of pulling the default one:</w:t>
      </w:r>
    </w:p>
    <w:tbl>
      <w:tblPr>
        <w:tblStyle w:val="Table1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E1">
            <w:pPr>
              <w:widowControl w:val="0"/>
              <w:spacing w:after="0" w:lineRule="auto"/>
              <w:rPr>
                <w:rFonts w:ascii="Courier New" w:cs="Courier New" w:eastAsia="Courier New" w:hAnsi="Courier New"/>
                <w:b w:val="1"/>
                <w:color w:val="ce9178"/>
                <w:sz w:val="21"/>
                <w:szCs w:val="21"/>
              </w:rPr>
            </w:pPr>
            <w:r w:rsidDel="00000000" w:rsidR="00000000" w:rsidRPr="00000000">
              <w:rPr>
                <w:rFonts w:ascii="Consolas" w:cs="Consolas" w:eastAsia="Consolas" w:hAnsi="Consolas"/>
                <w:b w:val="1"/>
                <w:i w:val="1"/>
                <w:color w:val="5c6370"/>
                <w:sz w:val="21"/>
                <w:szCs w:val="21"/>
                <w:shd w:fill="282c34" w:val="clear"/>
                <w:rtl w:val="0"/>
              </w:rPr>
              <w:t xml:space="preserve"># image: kestra/kestra:latest</w:t>
            </w:r>
            <w:r w:rsidDel="00000000" w:rsidR="00000000" w:rsidRPr="00000000">
              <w:rPr>
                <w:rFonts w:ascii="Consolas" w:cs="Consolas" w:eastAsia="Consolas" w:hAnsi="Consolas"/>
                <w:b w:val="1"/>
                <w:color w:val="abb2bf"/>
                <w:sz w:val="21"/>
                <w:szCs w:val="21"/>
                <w:shd w:fill="282c34" w:val="clear"/>
                <w:rtl w:val="0"/>
              </w:rPr>
              <w:br w:type="textWrapping"/>
              <w:t xml:space="preserve">   </w:t>
              <w:br w:type="textWrapping"/>
            </w:r>
            <w:r w:rsidDel="00000000" w:rsidR="00000000" w:rsidRPr="00000000">
              <w:rPr>
                <w:rFonts w:ascii="Consolas" w:cs="Consolas" w:eastAsia="Consolas" w:hAnsi="Consolas"/>
                <w:b w:val="1"/>
                <w:color w:val="d19a66"/>
                <w:sz w:val="21"/>
                <w:szCs w:val="21"/>
                <w:shd w:fill="282c34" w:val="clear"/>
                <w:rtl w:val="0"/>
              </w:rPr>
              <w:t xml:space="preserve">build:</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context:</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dockerfile:</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Dockerfile</w:t>
            </w:r>
            <w:r w:rsidDel="00000000" w:rsidR="00000000" w:rsidRPr="00000000">
              <w:rPr>
                <w:rtl w:val="0"/>
              </w:rPr>
            </w:r>
          </w:p>
        </w:tc>
      </w:tr>
    </w:tbl>
    <w:p w:rsidR="00000000" w:rsidDel="00000000" w:rsidP="00000000" w:rsidRDefault="00000000" w:rsidRPr="00000000" w14:paraId="000010E2">
      <w:pPr>
        <w:rPr>
          <w:b w:val="1"/>
          <w:color w:val="1f1f1f"/>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t xml:space="preserve">This approach ensures that uv is available in the container at runtime without requiring installation during each flow execution.</w:t>
      </w:r>
    </w:p>
    <w:p w:rsidR="00000000" w:rsidDel="00000000" w:rsidP="00000000" w:rsidRDefault="00000000" w:rsidRPr="00000000" w14:paraId="000010E4">
      <w:pPr>
        <w:rPr>
          <w:highlight w:val="white"/>
        </w:rPr>
      </w:pPr>
      <w:r w:rsidDel="00000000" w:rsidR="00000000" w:rsidRPr="00000000">
        <w:rPr>
          <w:rtl w:val="0"/>
        </w:rPr>
      </w:r>
    </w:p>
    <w:p w:rsidR="00000000" w:rsidDel="00000000" w:rsidP="00000000" w:rsidRDefault="00000000" w:rsidRPr="00000000" w14:paraId="000010E5">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u9ud473r3yfc" w:id="471"/>
      <w:bookmarkEnd w:id="471"/>
      <w:r w:rsidDel="00000000" w:rsidR="00000000" w:rsidRPr="00000000">
        <w:rPr>
          <w:rtl w:val="0"/>
        </w:rPr>
        <w:t xml:space="preserve">Is it possible to create external tables in BigQuery using URLs, such as those from the NY Taxi data website?</w:t>
      </w:r>
    </w:p>
    <w:p w:rsidR="00000000" w:rsidDel="00000000" w:rsidP="00000000" w:rsidRDefault="00000000" w:rsidRPr="00000000" w14:paraId="000010E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0E7">
      <w:pPr>
        <w:pStyle w:val="Heading2"/>
        <w:rPr/>
      </w:pPr>
      <w:bookmarkStart w:colFirst="0" w:colLast="0" w:name="_leder6x641oj" w:id="472"/>
      <w:bookmarkEnd w:id="472"/>
      <w:r w:rsidDel="00000000" w:rsidR="00000000" w:rsidRPr="00000000">
        <w:rPr>
          <w:rtl w:val="0"/>
        </w:rPr>
        <w:t xml:space="preserve">Is it ok to use NY_Taxi data for the project?</w:t>
      </w:r>
    </w:p>
    <w:p w:rsidR="00000000" w:rsidDel="00000000" w:rsidP="00000000" w:rsidRDefault="00000000" w:rsidRPr="00000000" w14:paraId="000010E8">
      <w:pPr>
        <w:rPr/>
      </w:pPr>
      <w:r w:rsidDel="00000000" w:rsidR="00000000" w:rsidRPr="00000000">
        <w:rPr>
          <w:rtl w:val="0"/>
        </w:rPr>
        <w:t xml:space="preserve">No</w:t>
      </w:r>
    </w:p>
    <w:p w:rsidR="00000000" w:rsidDel="00000000" w:rsidP="00000000" w:rsidRDefault="00000000" w:rsidRPr="00000000" w14:paraId="000010E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B">
      <w:pPr>
        <w:pStyle w:val="Heading2"/>
        <w:rPr/>
      </w:pPr>
      <w:bookmarkStart w:colFirst="0" w:colLast="0" w:name="_750s8q78shib" w:id="473"/>
      <w:bookmarkEnd w:id="473"/>
      <w:r w:rsidDel="00000000" w:rsidR="00000000" w:rsidRPr="00000000">
        <w:rPr>
          <w:rtl w:val="0"/>
        </w:rPr>
        <w:t xml:space="preserve">How to use dbt-core with Athena?</w:t>
      </w:r>
    </w:p>
    <w:p w:rsidR="00000000" w:rsidDel="00000000" w:rsidP="00000000" w:rsidRDefault="00000000" w:rsidRPr="00000000" w14:paraId="000010EC">
      <w:pPr>
        <w:spacing w:after="240" w:before="240" w:lineRule="auto"/>
        <w:rPr/>
      </w:pPr>
      <w:r w:rsidDel="00000000" w:rsidR="00000000" w:rsidRPr="00000000">
        <w:rPr>
          <w:rtl w:val="0"/>
        </w:rPr>
        <w:t xml:space="preserve">If you don’t have access to dbt Cloud which is already natively being supported by AWS, refer here:</w:t>
      </w:r>
      <w:hyperlink r:id="rId308">
        <w:r w:rsidDel="00000000" w:rsidR="00000000" w:rsidRPr="00000000">
          <w:rPr>
            <w:rtl w:val="0"/>
          </w:rPr>
          <w:t xml:space="preserve"> 1</w:t>
        </w:r>
      </w:hyperlink>
      <w:r w:rsidDel="00000000" w:rsidR="00000000" w:rsidRPr="00000000">
        <w:rPr>
          <w:rtl w:val="0"/>
        </w:rPr>
        <w:t xml:space="preserve">,</w:t>
      </w:r>
      <w:hyperlink r:id="rId309">
        <w:r w:rsidDel="00000000" w:rsidR="00000000" w:rsidRPr="00000000">
          <w:rPr>
            <w:rtl w:val="0"/>
          </w:rPr>
          <w:t xml:space="preserve"> 2</w:t>
        </w:r>
      </w:hyperlink>
      <w:r w:rsidDel="00000000" w:rsidR="00000000" w:rsidRPr="00000000">
        <w:rPr>
          <w:rtl w:val="0"/>
        </w:rPr>
        <w:t xml:space="preserve">,</w:t>
      </w:r>
      <w:hyperlink r:id="rId310">
        <w:r w:rsidDel="00000000" w:rsidR="00000000" w:rsidRPr="00000000">
          <w:rPr>
            <w:rtl w:val="0"/>
          </w:rPr>
          <w:t xml:space="preserve"> 3</w:t>
        </w:r>
      </w:hyperlink>
      <w:r w:rsidDel="00000000" w:rsidR="00000000" w:rsidRPr="00000000">
        <w:rPr>
          <w:rtl w:val="0"/>
        </w:rPr>
        <w:t xml:space="preserve">, &amp;</w:t>
      </w:r>
      <w:hyperlink r:id="rId311">
        <w:r w:rsidDel="00000000" w:rsidR="00000000" w:rsidRPr="00000000">
          <w:rPr>
            <w:rtl w:val="0"/>
          </w:rPr>
          <w:t xml:space="preserve"> 4</w:t>
        </w:r>
      </w:hyperlink>
      <w:r w:rsidDel="00000000" w:rsidR="00000000" w:rsidRPr="00000000">
        <w:rPr>
          <w:rtl w:val="0"/>
        </w:rPr>
        <w:t xml:space="preserve">, you can use the community built</w:t>
      </w:r>
      <w:hyperlink r:id="rId312">
        <w:r w:rsidDel="00000000" w:rsidR="00000000" w:rsidRPr="00000000">
          <w:rPr>
            <w:rtl w:val="0"/>
          </w:rPr>
          <w:t xml:space="preserve"> dbt-Athena Adapter</w:t>
        </w:r>
      </w:hyperlink>
      <w:r w:rsidDel="00000000" w:rsidR="00000000" w:rsidRPr="00000000">
        <w:rPr>
          <w:rtl w:val="0"/>
        </w:rPr>
        <w:t xml:space="preserve"> for dbt-Core.</w:t>
      </w:r>
    </w:p>
    <w:p w:rsidR="00000000" w:rsidDel="00000000" w:rsidP="00000000" w:rsidRDefault="00000000" w:rsidRPr="00000000" w14:paraId="000010ED">
      <w:pPr>
        <w:pStyle w:val="Heading3"/>
        <w:keepNext w:val="0"/>
        <w:keepLines w:val="0"/>
        <w:spacing w:before="280" w:lineRule="auto"/>
        <w:rPr/>
      </w:pPr>
      <w:bookmarkStart w:colFirst="0" w:colLast="0" w:name="_afl2nhiwvfyf" w:id="474"/>
      <w:bookmarkEnd w:id="474"/>
      <w:r w:rsidDel="00000000" w:rsidR="00000000" w:rsidRPr="00000000">
        <w:rPr>
          <w:rtl w:val="0"/>
        </w:rPr>
        <w:t xml:space="preserve">Key Features</w:t>
      </w:r>
    </w:p>
    <w:p w:rsidR="00000000" w:rsidDel="00000000" w:rsidP="00000000" w:rsidRDefault="00000000" w:rsidRPr="00000000" w14:paraId="000010EE">
      <w:pPr>
        <w:numPr>
          <w:ilvl w:val="0"/>
          <w:numId w:val="35"/>
        </w:numPr>
        <w:spacing w:after="0" w:afterAutospacing="0" w:before="240" w:lineRule="auto"/>
        <w:ind w:left="720" w:hanging="360"/>
      </w:pPr>
      <w:r w:rsidDel="00000000" w:rsidR="00000000" w:rsidRPr="00000000">
        <w:rPr>
          <w:rtl w:val="0"/>
        </w:rPr>
        <w:t xml:space="preserve">Enables dbt to work with AWS Athena using dbt Core</w:t>
      </w:r>
    </w:p>
    <w:p w:rsidR="00000000" w:rsidDel="00000000" w:rsidP="00000000" w:rsidRDefault="00000000" w:rsidRPr="00000000" w14:paraId="000010EF">
      <w:pPr>
        <w:numPr>
          <w:ilvl w:val="0"/>
          <w:numId w:val="35"/>
        </w:numPr>
        <w:spacing w:after="0" w:afterAutospacing="0" w:before="0" w:beforeAutospacing="0" w:lineRule="auto"/>
        <w:ind w:left="720" w:hanging="360"/>
      </w:pPr>
      <w:r w:rsidDel="00000000" w:rsidR="00000000" w:rsidRPr="00000000">
        <w:rPr>
          <w:rtl w:val="0"/>
        </w:rPr>
        <w:t xml:space="preserve">Allows data transformation using CREATE TABLE AS or CREATE VIEW SQL queries</w:t>
      </w:r>
    </w:p>
    <w:p w:rsidR="00000000" w:rsidDel="00000000" w:rsidP="00000000" w:rsidRDefault="00000000" w:rsidRPr="00000000" w14:paraId="000010F0">
      <w:pPr>
        <w:numPr>
          <w:ilvl w:val="0"/>
          <w:numId w:val="35"/>
        </w:numPr>
        <w:spacing w:after="0" w:afterAutospacing="0" w:before="0" w:beforeAutospacing="0" w:lineRule="auto"/>
        <w:ind w:left="720" w:hanging="360"/>
      </w:pPr>
      <w:r w:rsidDel="00000000" w:rsidR="00000000" w:rsidRPr="00000000">
        <w:rPr>
          <w:rtl w:val="0"/>
        </w:rPr>
        <w:t xml:space="preserve">Not yet supported features:</w:t>
      </w:r>
    </w:p>
    <w:p w:rsidR="00000000" w:rsidDel="00000000" w:rsidP="00000000" w:rsidRDefault="00000000" w:rsidRPr="00000000" w14:paraId="000010F1">
      <w:pPr>
        <w:numPr>
          <w:ilvl w:val="1"/>
          <w:numId w:val="35"/>
        </w:numPr>
        <w:spacing w:after="0" w:afterAutospacing="0" w:before="0" w:beforeAutospacing="0" w:lineRule="auto"/>
        <w:ind w:left="1440" w:hanging="360"/>
      </w:pPr>
      <w:r w:rsidDel="00000000" w:rsidR="00000000" w:rsidRPr="00000000">
        <w:rPr>
          <w:rtl w:val="0"/>
        </w:rPr>
        <w:t xml:space="preserve">Python models</w:t>
      </w:r>
    </w:p>
    <w:p w:rsidR="00000000" w:rsidDel="00000000" w:rsidP="00000000" w:rsidRDefault="00000000" w:rsidRPr="00000000" w14:paraId="000010F2">
      <w:pPr>
        <w:numPr>
          <w:ilvl w:val="1"/>
          <w:numId w:val="35"/>
        </w:numPr>
        <w:spacing w:after="240" w:before="0" w:beforeAutospacing="0" w:lineRule="auto"/>
        <w:ind w:left="1440" w:hanging="360"/>
      </w:pPr>
      <w:r w:rsidDel="00000000" w:rsidR="00000000" w:rsidRPr="00000000">
        <w:rPr>
          <w:rtl w:val="0"/>
        </w:rPr>
        <w:t xml:space="preserve">Persisting documentation for views</w:t>
      </w:r>
    </w:p>
    <w:p w:rsidR="00000000" w:rsidDel="00000000" w:rsidP="00000000" w:rsidRDefault="00000000" w:rsidRPr="00000000" w14:paraId="000010F3">
      <w:pPr>
        <w:spacing w:after="240" w:before="240" w:lineRule="auto"/>
        <w:rPr/>
      </w:pPr>
      <w:r w:rsidDel="00000000" w:rsidR="00000000" w:rsidRPr="00000000">
        <w:rPr>
          <w:rtl w:val="0"/>
        </w:rPr>
        <w:t xml:space="preserve">This adapter can be a valuable resource for those who need to work with Athena using dbt Core, and I hope this entry can help others discover it.</w:t>
      </w:r>
    </w:p>
    <w:p w:rsidR="00000000" w:rsidDel="00000000" w:rsidP="00000000" w:rsidRDefault="00000000" w:rsidRPr="00000000" w14:paraId="000010F4">
      <w:pPr>
        <w:pStyle w:val="Heading2"/>
        <w:rPr/>
      </w:pPr>
      <w:bookmarkStart w:colFirst="0" w:colLast="0" w:name="_wv9cwfm7esnn" w:id="475"/>
      <w:bookmarkEnd w:id="475"/>
      <w:r w:rsidDel="00000000" w:rsidR="00000000" w:rsidRPr="00000000">
        <w:rPr>
          <w:rtl w:val="0"/>
        </w:rPr>
        <w:t xml:space="preserve">Solving dbt-Athena library conflicts</w:t>
      </w:r>
    </w:p>
    <w:p w:rsidR="00000000" w:rsidDel="00000000" w:rsidP="00000000" w:rsidRDefault="00000000" w:rsidRPr="00000000" w14:paraId="000010F5">
      <w:pPr>
        <w:spacing w:after="240" w:before="240" w:lineRule="auto"/>
        <w:rPr/>
      </w:pPr>
      <w:r w:rsidDel="00000000" w:rsidR="00000000" w:rsidRPr="00000000">
        <w:rPr>
          <w:rtl w:val="0"/>
        </w:rPr>
        <w:t xml:space="preserve">When working on a dbt-Athena project, do not install dbt-athena-adapter. Instead, always use the dbt-athena-community package, ensuring it matches the version of dbt-core to avoid compatibility conflicts.</w:t>
      </w:r>
    </w:p>
    <w:p w:rsidR="00000000" w:rsidDel="00000000" w:rsidP="00000000" w:rsidRDefault="00000000" w:rsidRPr="00000000" w14:paraId="000010F6">
      <w:pPr>
        <w:pStyle w:val="Heading3"/>
        <w:keepNext w:val="0"/>
        <w:keepLines w:val="0"/>
        <w:spacing w:before="280" w:lineRule="auto"/>
        <w:rPr/>
      </w:pPr>
      <w:bookmarkStart w:colFirst="0" w:colLast="0" w:name="_af2wanjzxoly" w:id="476"/>
      <w:bookmarkEnd w:id="476"/>
      <w:r w:rsidDel="00000000" w:rsidR="00000000" w:rsidRPr="00000000">
        <w:rPr>
          <w:rtl w:val="0"/>
        </w:rPr>
        <w:t xml:space="preserve">Best Practice</w:t>
      </w:r>
    </w:p>
    <w:p w:rsidR="00000000" w:rsidDel="00000000" w:rsidP="00000000" w:rsidRDefault="00000000" w:rsidRPr="00000000" w14:paraId="000010F7">
      <w:pPr>
        <w:numPr>
          <w:ilvl w:val="0"/>
          <w:numId w:val="7"/>
        </w:numPr>
        <w:spacing w:after="0" w:afterAutospacing="0" w:before="240" w:lineRule="auto"/>
        <w:ind w:left="720" w:hanging="360"/>
      </w:pPr>
      <w:r w:rsidDel="00000000" w:rsidR="00000000" w:rsidRPr="00000000">
        <w:rPr>
          <w:rtl w:val="0"/>
        </w:rPr>
        <w:t xml:space="preserve">Always pin the versions of dbt-core and dbt-athena-community to the same version.</w:t>
        <w:br w:type="textWrapping"/>
      </w:r>
    </w:p>
    <w:p w:rsidR="00000000" w:rsidDel="00000000" w:rsidP="00000000" w:rsidRDefault="00000000" w:rsidRPr="00000000" w14:paraId="000010F8">
      <w:pPr>
        <w:numPr>
          <w:ilvl w:val="0"/>
          <w:numId w:val="7"/>
        </w:numPr>
        <w:spacing w:after="240" w:before="0" w:beforeAutospacing="0" w:lineRule="auto"/>
        <w:ind w:left="720" w:hanging="360"/>
      </w:pPr>
      <w:r w:rsidDel="00000000" w:rsidR="00000000" w:rsidRPr="00000000">
        <w:rPr>
          <w:rtl w:val="0"/>
        </w:rPr>
        <w:t xml:space="preserve">Example:</w:t>
        <w:br w:type="textWrapping"/>
        <w:br w:type="textWrapping"/>
        <w:t xml:space="preserve"> dbt-core~=1.9.3</w:t>
        <w:br w:type="textWrapping"/>
        <w:br w:type="textWrapping"/>
        <w:t xml:space="preserve"> dbt-athena-community~=1.9.3</w:t>
        <w:br w:type="textWrapping"/>
      </w:r>
    </w:p>
    <w:p w:rsidR="00000000" w:rsidDel="00000000" w:rsidP="00000000" w:rsidRDefault="00000000" w:rsidRPr="00000000" w14:paraId="000010F9">
      <w:pPr>
        <w:pStyle w:val="Heading3"/>
        <w:keepNext w:val="0"/>
        <w:keepLines w:val="0"/>
        <w:spacing w:before="280" w:lineRule="auto"/>
        <w:rPr/>
      </w:pPr>
      <w:bookmarkStart w:colFirst="0" w:colLast="0" w:name="_epverzjkxvt6" w:id="477"/>
      <w:bookmarkEnd w:id="477"/>
      <w:r w:rsidDel="00000000" w:rsidR="00000000" w:rsidRPr="00000000">
        <w:rPr>
          <w:rtl w:val="0"/>
        </w:rPr>
        <w:t xml:space="preserve">Why?</w:t>
      </w:r>
    </w:p>
    <w:p w:rsidR="00000000" w:rsidDel="00000000" w:rsidP="00000000" w:rsidRDefault="00000000" w:rsidRPr="00000000" w14:paraId="000010FA">
      <w:pPr>
        <w:numPr>
          <w:ilvl w:val="0"/>
          <w:numId w:val="50"/>
        </w:numPr>
        <w:spacing w:after="0" w:afterAutospacing="0" w:before="240" w:lineRule="auto"/>
        <w:ind w:left="720" w:hanging="360"/>
      </w:pPr>
      <w:r w:rsidDel="00000000" w:rsidR="00000000" w:rsidRPr="00000000">
        <w:rPr>
          <w:rtl w:val="0"/>
        </w:rPr>
        <w:t xml:space="preserve">dbt-athena-adapter is outdated and no longer maintained.</w:t>
      </w:r>
    </w:p>
    <w:p w:rsidR="00000000" w:rsidDel="00000000" w:rsidP="00000000" w:rsidRDefault="00000000" w:rsidRPr="00000000" w14:paraId="000010FB">
      <w:pPr>
        <w:numPr>
          <w:ilvl w:val="0"/>
          <w:numId w:val="50"/>
        </w:numPr>
        <w:spacing w:after="240" w:before="0" w:beforeAutospacing="0" w:lineRule="auto"/>
        <w:ind w:left="720" w:hanging="360"/>
      </w:pPr>
      <w:r w:rsidDel="00000000" w:rsidR="00000000" w:rsidRPr="00000000">
        <w:rPr>
          <w:rtl w:val="0"/>
        </w:rPr>
        <w:t xml:space="preserve">dbt-athena-community is the actively maintained package and is compatible with the latest versions of dbt-core.</w:t>
      </w:r>
    </w:p>
    <w:p w:rsidR="00000000" w:rsidDel="00000000" w:rsidP="00000000" w:rsidRDefault="00000000" w:rsidRPr="00000000" w14:paraId="000010FC">
      <w:pPr>
        <w:pStyle w:val="Heading3"/>
        <w:keepNext w:val="0"/>
        <w:keepLines w:val="0"/>
        <w:spacing w:before="280" w:lineRule="auto"/>
        <w:rPr/>
      </w:pPr>
      <w:bookmarkStart w:colFirst="0" w:colLast="0" w:name="_ubhm7mt2fnay" w:id="478"/>
      <w:bookmarkEnd w:id="478"/>
      <w:r w:rsidDel="00000000" w:rsidR="00000000" w:rsidRPr="00000000">
        <w:rPr>
          <w:rtl w:val="0"/>
        </w:rPr>
        <w:t xml:space="preserve">Steps to Avoid Conflicts</w:t>
      </w:r>
    </w:p>
    <w:p w:rsidR="00000000" w:rsidDel="00000000" w:rsidP="00000000" w:rsidRDefault="00000000" w:rsidRPr="00000000" w14:paraId="000010FD">
      <w:pPr>
        <w:numPr>
          <w:ilvl w:val="0"/>
          <w:numId w:val="108"/>
        </w:numPr>
        <w:spacing w:after="0" w:afterAutospacing="0" w:before="240" w:lineRule="auto"/>
        <w:ind w:left="720" w:hanging="360"/>
      </w:pPr>
      <w:r w:rsidDel="00000000" w:rsidR="00000000" w:rsidRPr="00000000">
        <w:rPr>
          <w:rtl w:val="0"/>
        </w:rPr>
        <w:t xml:space="preserve">Always check the compatibility matrix in the </w:t>
      </w:r>
      <w:hyperlink r:id="rId313">
        <w:r w:rsidDel="00000000" w:rsidR="00000000" w:rsidRPr="00000000">
          <w:rPr>
            <w:rtl w:val="0"/>
          </w:rPr>
          <w:t xml:space="preserve">dbt-athena-community</w:t>
        </w:r>
      </w:hyperlink>
      <w:r w:rsidDel="00000000" w:rsidR="00000000" w:rsidRPr="00000000">
        <w:rPr>
          <w:rtl w:val="0"/>
        </w:rPr>
        <w:t xml:space="preserve"> GitHub repository.</w:t>
      </w:r>
    </w:p>
    <w:p w:rsidR="00000000" w:rsidDel="00000000" w:rsidP="00000000" w:rsidRDefault="00000000" w:rsidRPr="00000000" w14:paraId="000010FE">
      <w:pPr>
        <w:numPr>
          <w:ilvl w:val="0"/>
          <w:numId w:val="108"/>
        </w:numPr>
        <w:spacing w:after="0" w:afterAutospacing="0" w:before="0" w:beforeAutospacing="0" w:lineRule="auto"/>
        <w:ind w:left="720" w:hanging="360"/>
      </w:pPr>
      <w:r w:rsidDel="00000000" w:rsidR="00000000" w:rsidRPr="00000000">
        <w:rPr>
          <w:rtl w:val="0"/>
        </w:rPr>
        <w:t xml:space="preserve">Update requirements.txt to use the latest compatible versions of dbt-core and dbt-athena-community.</w:t>
      </w:r>
    </w:p>
    <w:p w:rsidR="00000000" w:rsidDel="00000000" w:rsidP="00000000" w:rsidRDefault="00000000" w:rsidRPr="00000000" w14:paraId="000010FF">
      <w:pPr>
        <w:numPr>
          <w:ilvl w:val="0"/>
          <w:numId w:val="108"/>
        </w:numPr>
        <w:spacing w:after="240" w:before="0" w:beforeAutospacing="0" w:lineRule="auto"/>
        <w:ind w:left="720" w:hanging="360"/>
      </w:pPr>
      <w:r w:rsidDel="00000000" w:rsidR="00000000" w:rsidRPr="00000000">
        <w:rPr>
          <w:rtl w:val="0"/>
        </w:rPr>
        <w:t xml:space="preserve">Avoid mixing dbt-athena-adapter with dbt-athena-community in the same environment.</w:t>
      </w:r>
    </w:p>
    <w:p w:rsidR="00000000" w:rsidDel="00000000" w:rsidP="00000000" w:rsidRDefault="00000000" w:rsidRPr="00000000" w14:paraId="00001100">
      <w:pPr>
        <w:spacing w:after="240" w:before="240" w:lineRule="auto"/>
        <w:rPr/>
      </w:pPr>
      <w:r w:rsidDel="00000000" w:rsidR="00000000" w:rsidRPr="00000000">
        <w:rPr>
          <w:rtl w:val="0"/>
        </w:rPr>
        <w:t xml:space="preserve">By following this practice, you can avoid the conflicts we faced previously and ensure a smooth development experience.</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pStyle w:val="Heading1"/>
        <w:rPr/>
      </w:pPr>
      <w:bookmarkStart w:colFirst="0" w:colLast="0" w:name="_1dd2yeqgwf9z" w:id="479"/>
      <w:bookmarkEnd w:id="479"/>
      <w:r w:rsidDel="00000000" w:rsidR="00000000" w:rsidRPr="00000000">
        <w:rPr>
          <w:rtl w:val="0"/>
        </w:rPr>
        <w:t xml:space="preserve">Workshop 1 - dlthub</w:t>
      </w:r>
    </w:p>
    <w:p w:rsidR="00000000" w:rsidDel="00000000" w:rsidP="00000000" w:rsidRDefault="00000000" w:rsidRPr="00000000" w14:paraId="00001103">
      <w:pPr>
        <w:pStyle w:val="Heading2"/>
        <w:rPr/>
      </w:pPr>
      <w:bookmarkStart w:colFirst="0" w:colLast="0" w:name="_p4q944mwtjq9" w:id="480"/>
      <w:bookmarkEnd w:id="480"/>
      <w:r w:rsidDel="00000000" w:rsidR="00000000" w:rsidRPr="00000000">
        <w:rPr>
          <w:rtl w:val="0"/>
        </w:rPr>
        <w:t xml:space="preserve">Which set-up should I use for my dlt homework?</w:t>
      </w:r>
    </w:p>
    <w:p w:rsidR="00000000" w:rsidDel="00000000" w:rsidP="00000000" w:rsidRDefault="00000000" w:rsidRPr="00000000" w14:paraId="00001104">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14">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15">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pStyle w:val="Heading2"/>
        <w:rPr/>
      </w:pPr>
      <w:bookmarkStart w:colFirst="0" w:colLast="0" w:name="_chxqfnkvbh9u" w:id="481"/>
      <w:bookmarkEnd w:id="481"/>
      <w:r w:rsidDel="00000000" w:rsidR="00000000" w:rsidRPr="00000000">
        <w:rPr>
          <w:rtl w:val="0"/>
        </w:rPr>
        <w:t xml:space="preserve">How do I install the necessary dependencies to run the code?</w:t>
      </w:r>
    </w:p>
    <w:p w:rsidR="00000000" w:rsidDel="00000000" w:rsidP="00000000" w:rsidRDefault="00000000" w:rsidRPr="00000000" w14:paraId="00001109">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in a jupyter notebook: !pip install dlt[duckdb]. If you’re doing it locally, be sure to also have duckdb pip installed (even before the duckdb package is loaded).</w:t>
        <w:br w:type="textWrapping"/>
      </w:r>
    </w:p>
    <w:p w:rsidR="00000000" w:rsidDel="00000000" w:rsidP="00000000" w:rsidRDefault="00000000" w:rsidRPr="00000000" w14:paraId="0000110A">
      <w:pPr>
        <w:rPr>
          <w:sz w:val="26"/>
          <w:szCs w:val="26"/>
        </w:rPr>
      </w:pPr>
      <w:r w:rsidDel="00000000" w:rsidR="00000000" w:rsidRPr="00000000">
        <w:rPr>
          <w:sz w:val="26"/>
          <w:szCs w:val="26"/>
          <w:rtl w:val="0"/>
        </w:rPr>
        <w:t xml:space="preserve">in zsh try:</w:t>
        <w:br w:type="textWrapping"/>
      </w:r>
      <w:r w:rsidDel="00000000" w:rsidR="00000000" w:rsidRPr="00000000">
        <w:rPr>
          <w:rFonts w:ascii="Consolas" w:cs="Consolas" w:eastAsia="Consolas" w:hAnsi="Consolas"/>
          <w:b w:val="1"/>
          <w:rtl w:val="0"/>
        </w:rPr>
        <w:t xml:space="preserve">pip install “dlt[duckdb]”</w:t>
      </w:r>
      <w:r w:rsidDel="00000000" w:rsidR="00000000" w:rsidRPr="00000000">
        <w:rPr>
          <w:rtl w:val="0"/>
        </w:rPr>
      </w:r>
    </w:p>
    <w:p w:rsidR="00000000" w:rsidDel="00000000" w:rsidP="00000000" w:rsidRDefault="00000000" w:rsidRPr="00000000" w14:paraId="0000110B">
      <w:pPr>
        <w:pStyle w:val="Heading2"/>
        <w:rPr/>
      </w:pPr>
      <w:bookmarkStart w:colFirst="0" w:colLast="0" w:name="_372k8q9tk6kp" w:id="482"/>
      <w:bookmarkEnd w:id="482"/>
      <w:r w:rsidDel="00000000" w:rsidR="00000000" w:rsidRPr="00000000">
        <w:rPr>
          <w:rtl w:val="0"/>
        </w:rPr>
        <w:t xml:space="preserve">Other packages needed but not listed</w:t>
      </w:r>
    </w:p>
    <w:p w:rsidR="00000000" w:rsidDel="00000000" w:rsidP="00000000" w:rsidRDefault="00000000" w:rsidRPr="00000000" w14:paraId="0000110C">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br w:type="textWrapping"/>
        <w:t xml:space="preserve">Install all the necessary dependencies</w:t>
      </w:r>
    </w:p>
    <w:p w:rsidR="00000000" w:rsidDel="00000000" w:rsidP="00000000" w:rsidRDefault="00000000" w:rsidRPr="00000000" w14:paraId="0000110D">
      <w:pPr>
        <w:rPr/>
      </w:pPr>
      <w:r w:rsidDel="00000000" w:rsidR="00000000" w:rsidRPr="00000000">
        <w:rPr>
          <w:rtl w:val="0"/>
        </w:rPr>
        <w:t xml:space="preserve">pip install duckdb pandas numpy pyarrow</w:t>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Or save it into a </w:t>
      </w:r>
      <w:r w:rsidDel="00000000" w:rsidR="00000000" w:rsidRPr="00000000">
        <w:rPr>
          <w:rFonts w:ascii="Courier New" w:cs="Courier New" w:eastAsia="Courier New" w:hAnsi="Courier New"/>
          <w:rtl w:val="0"/>
        </w:rPr>
        <w:t xml:space="preserve">requirements.txt</w:t>
      </w:r>
      <w:r w:rsidDel="00000000" w:rsidR="00000000" w:rsidRPr="00000000">
        <w:rPr>
          <w:rtl w:val="0"/>
        </w:rPr>
        <w:t xml:space="preserve"> file:</w:t>
      </w:r>
    </w:p>
    <w:p w:rsidR="00000000" w:rsidDel="00000000" w:rsidP="00000000" w:rsidRDefault="00000000" w:rsidRPr="00000000" w14:paraId="00001110">
      <w:pPr>
        <w:rPr/>
      </w:pPr>
      <w:r w:rsidDel="00000000" w:rsidR="00000000" w:rsidRPr="00000000">
        <w:rPr>
          <w:rtl w:val="0"/>
        </w:rPr>
        <w:t xml:space="preserve">dlt[duckdb]</w:t>
      </w:r>
    </w:p>
    <w:p w:rsidR="00000000" w:rsidDel="00000000" w:rsidP="00000000" w:rsidRDefault="00000000" w:rsidRPr="00000000" w14:paraId="00001111">
      <w:pPr>
        <w:rPr/>
      </w:pPr>
      <w:r w:rsidDel="00000000" w:rsidR="00000000" w:rsidRPr="00000000">
        <w:rPr>
          <w:rtl w:val="0"/>
        </w:rPr>
        <w:t xml:space="preserve">duckdb</w:t>
      </w:r>
    </w:p>
    <w:p w:rsidR="00000000" w:rsidDel="00000000" w:rsidP="00000000" w:rsidRDefault="00000000" w:rsidRPr="00000000" w14:paraId="00001112">
      <w:pPr>
        <w:rPr/>
      </w:pPr>
      <w:r w:rsidDel="00000000" w:rsidR="00000000" w:rsidRPr="00000000">
        <w:rPr>
          <w:rtl w:val="0"/>
        </w:rPr>
        <w:t xml:space="preserve">pandas</w:t>
      </w:r>
    </w:p>
    <w:p w:rsidR="00000000" w:rsidDel="00000000" w:rsidP="00000000" w:rsidRDefault="00000000" w:rsidRPr="00000000" w14:paraId="00001113">
      <w:pPr>
        <w:rPr/>
      </w:pPr>
      <w:r w:rsidDel="00000000" w:rsidR="00000000" w:rsidRPr="00000000">
        <w:rPr>
          <w:rtl w:val="0"/>
        </w:rPr>
        <w:t xml:space="preserve">numpy</w:t>
      </w:r>
    </w:p>
    <w:p w:rsidR="00000000" w:rsidDel="00000000" w:rsidP="00000000" w:rsidRDefault="00000000" w:rsidRPr="00000000" w14:paraId="00001114">
      <w:pPr>
        <w:rPr/>
      </w:pPr>
      <w:r w:rsidDel="00000000" w:rsidR="00000000" w:rsidRPr="00000000">
        <w:rPr>
          <w:rtl w:val="0"/>
        </w:rPr>
        <w:t xml:space="preserve">pyarrow  # Optional, needed for Parquet support</w:t>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t xml:space="preserve">Then run pip install -r requirements.txt</w:t>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pStyle w:val="Heading2"/>
        <w:rPr/>
      </w:pPr>
      <w:bookmarkStart w:colFirst="0" w:colLast="0" w:name="_4h1qc196hwwi" w:id="483"/>
      <w:bookmarkEnd w:id="483"/>
      <w:r w:rsidDel="00000000" w:rsidR="00000000" w:rsidRPr="00000000">
        <w:rPr>
          <w:rtl w:val="0"/>
        </w:rPr>
        <w:t xml:space="preserve">How can I use DuckDB In-Memory database with dlt ?</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1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1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1C">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D">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1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2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21">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2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2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2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2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7">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8">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2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2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2C">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2D">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E">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30">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31">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32">
      <w:pPr>
        <w:rPr/>
      </w:pPr>
      <w:r w:rsidDel="00000000" w:rsidR="00000000" w:rsidRPr="00000000">
        <w:rPr>
          <w:rtl w:val="0"/>
        </w:rPr>
        <w:br w:type="textWrapping"/>
        <w:t xml:space="preserve">Alternatively, you can switch to in-file storage with:</w:t>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3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34">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3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3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pStyle w:val="Heading2"/>
        <w:rPr/>
      </w:pPr>
      <w:bookmarkStart w:colFirst="0" w:colLast="0" w:name="_hizogy4bpiq" w:id="484"/>
      <w:bookmarkEnd w:id="484"/>
      <w:r w:rsidDel="00000000" w:rsidR="00000000" w:rsidRPr="00000000">
        <w:rPr>
          <w:rtl w:val="0"/>
        </w:rPr>
        <w:t xml:space="preserve">Homework - dlt Exercise 3 - Merge a generator concerns</w:t>
      </w:r>
    </w:p>
    <w:p w:rsidR="00000000" w:rsidDel="00000000" w:rsidP="00000000" w:rsidRDefault="00000000" w:rsidRPr="00000000" w14:paraId="00001139">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3A">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3B">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3C">
      <w:pPr>
        <w:rPr/>
      </w:pPr>
      <w:r w:rsidDel="00000000" w:rsidR="00000000" w:rsidRPr="00000000">
        <w:rPr>
          <w:rtl w:val="0"/>
        </w:rPr>
        <w:t xml:space="preserve">----------------------------------------------------------------------------------------</w:t>
      </w:r>
    </w:p>
    <w:p w:rsidR="00000000" w:rsidDel="00000000" w:rsidP="00000000" w:rsidRDefault="00000000" w:rsidRPr="00000000" w14:paraId="0000113D">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74" name="image65.png"/>
            <a:graphic>
              <a:graphicData uri="http://schemas.openxmlformats.org/drawingml/2006/picture">
                <pic:pic>
                  <pic:nvPicPr>
                    <pic:cNvPr descr=":white_check_mark:" id="0" name="image65.png"/>
                    <pic:cNvPicPr preferRelativeResize="0"/>
                  </pic:nvPicPr>
                  <pic:blipFill>
                    <a:blip r:embed="rId316"/>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32" name="image20.png"/>
            <a:graphic>
              <a:graphicData uri="http://schemas.openxmlformats.org/drawingml/2006/picture">
                <pic:pic>
                  <pic:nvPicPr>
                    <pic:cNvPr descr=":slightly_smiling_face:" id="0" name="image20.png"/>
                    <pic:cNvPicPr preferRelativeResize="0"/>
                  </pic:nvPicPr>
                  <pic:blipFill>
                    <a:blip r:embed="rId317"/>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3E">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46" name="image37.png"/>
            <a:graphic>
              <a:graphicData uri="http://schemas.openxmlformats.org/drawingml/2006/picture">
                <pic:pic>
                  <pic:nvPicPr>
                    <pic:cNvPr descr=":bangbang:" id="0" name="image37.png"/>
                    <pic:cNvPicPr preferRelativeResize="0"/>
                  </pic:nvPicPr>
                  <pic:blipFill>
                    <a:blip r:embed="rId318"/>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3F">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Set the bucket_url. We can also use a local folder</w:t>
      </w:r>
    </w:p>
    <w:p w:rsidR="00000000" w:rsidDel="00000000" w:rsidP="00000000" w:rsidRDefault="00000000" w:rsidRPr="00000000" w14:paraId="00001140">
      <w:pPr>
        <w:spacing w:after="0" w:line="240" w:lineRule="auto"/>
        <w:rPr>
          <w:rFonts w:ascii="Courier New" w:cs="Courier New" w:eastAsia="Courier New" w:hAnsi="Courier New"/>
          <w:sz w:val="22"/>
          <w:szCs w:val="22"/>
          <w:highlight w:val="red"/>
        </w:rPr>
      </w:pPr>
      <w:r w:rsidDel="00000000" w:rsidR="00000000" w:rsidRPr="00000000">
        <w:rPr>
          <w:rFonts w:ascii="Courier New" w:cs="Courier New" w:eastAsia="Courier New" w:hAnsi="Courier New"/>
          <w:sz w:val="22"/>
          <w:szCs w:val="22"/>
          <w:rtl w:val="0"/>
        </w:rPr>
        <w:t xml:space="preserve">os.environ['DESTINATION__FILESYSTEM__BUCKET_URL'] = </w:t>
      </w:r>
      <w:r w:rsidDel="00000000" w:rsidR="00000000" w:rsidRPr="00000000">
        <w:rPr>
          <w:rFonts w:ascii="Courier New" w:cs="Courier New" w:eastAsia="Courier New" w:hAnsi="Courier New"/>
          <w:sz w:val="22"/>
          <w:szCs w:val="22"/>
          <w:highlight w:val="red"/>
          <w:rtl w:val="0"/>
        </w:rPr>
        <w:t xml:space="preserve">r'file:///content/.dlt/my_folder'</w:t>
      </w:r>
    </w:p>
    <w:p w:rsidR="00000000" w:rsidDel="00000000" w:rsidP="00000000" w:rsidRDefault="00000000" w:rsidRPr="00000000" w14:paraId="00001141">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url = "</w:t>
      </w:r>
      <w:hyperlink r:id="rId319">
        <w:r w:rsidDel="00000000" w:rsidR="00000000" w:rsidRPr="00000000">
          <w:rPr>
            <w:rFonts w:ascii="Courier New" w:cs="Courier New" w:eastAsia="Courier New" w:hAnsi="Courier New"/>
            <w:sz w:val="22"/>
            <w:szCs w:val="22"/>
            <w:rtl w:val="0"/>
          </w:rPr>
          <w:t xml:space="preserve">https://storage.googleapis.com/dtc_zoomcamp_api/yellow_tripdata_2009-06.jsonl</w:t>
        </w:r>
      </w:hyperlink>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42">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Define your pipeline</w:t>
      </w:r>
    </w:p>
    <w:p w:rsidR="00000000" w:rsidDel="00000000" w:rsidP="00000000" w:rsidRDefault="00000000" w:rsidRPr="00000000" w14:paraId="00001143">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pipeline = dlt.pipeline(</w:t>
      </w:r>
    </w:p>
    <w:p w:rsidR="00000000" w:rsidDel="00000000" w:rsidP="00000000" w:rsidRDefault="00000000" w:rsidRPr="00000000" w14:paraId="00001144">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pipeline_name='my_pipeline',</w:t>
      </w:r>
    </w:p>
    <w:p w:rsidR="00000000" w:rsidDel="00000000" w:rsidP="00000000" w:rsidRDefault="00000000" w:rsidRPr="00000000" w14:paraId="00001145">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destination='filesystem',</w:t>
      </w:r>
    </w:p>
    <w:p w:rsidR="00000000" w:rsidDel="00000000" w:rsidP="00000000" w:rsidRDefault="00000000" w:rsidRPr="00000000" w14:paraId="0000114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dataset_name='mydata'</w:t>
      </w:r>
    </w:p>
    <w:p w:rsidR="00000000" w:rsidDel="00000000" w:rsidP="00000000" w:rsidRDefault="00000000" w:rsidRPr="00000000" w14:paraId="00001147">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48">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Run the pipeline with the generator we created earlier.</w:t>
      </w:r>
    </w:p>
    <w:p w:rsidR="00000000" w:rsidDel="00000000" w:rsidP="00000000" w:rsidRDefault="00000000" w:rsidRPr="00000000" w14:paraId="00001149">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load_info = pipeline.run(stream_download_jsonl(url), table_name="users", loader_file_format="parquet")</w:t>
      </w:r>
    </w:p>
    <w:p w:rsidR="00000000" w:rsidDel="00000000" w:rsidP="00000000" w:rsidRDefault="00000000" w:rsidRPr="00000000" w14:paraId="0000114A">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B">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print(load_info)</w:t>
      </w:r>
    </w:p>
    <w:p w:rsidR="00000000" w:rsidDel="00000000" w:rsidP="00000000" w:rsidRDefault="00000000" w:rsidRPr="00000000" w14:paraId="0000114C">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D">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Get a list of all Parquet files in the specified folder</w:t>
      </w:r>
    </w:p>
    <w:p w:rsidR="00000000" w:rsidDel="00000000" w:rsidP="00000000" w:rsidRDefault="00000000" w:rsidRPr="00000000" w14:paraId="0000114E">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parquet_files = glob.glob('/content/.dlt/my_folder/mydata/users/*.parquet')</w:t>
      </w:r>
    </w:p>
    <w:p w:rsidR="00000000" w:rsidDel="00000000" w:rsidP="00000000" w:rsidRDefault="00000000" w:rsidRPr="00000000" w14:paraId="0000114F">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5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show parquet files</w:t>
      </w:r>
    </w:p>
    <w:p w:rsidR="00000000" w:rsidDel="00000000" w:rsidP="00000000" w:rsidRDefault="00000000" w:rsidRPr="00000000" w14:paraId="00001151">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for file in parquet_files:</w:t>
      </w:r>
    </w:p>
    <w:p w:rsidR="00000000" w:rsidDel="00000000" w:rsidP="00000000" w:rsidRDefault="00000000" w:rsidRPr="00000000" w14:paraId="00001152">
      <w:pPr>
        <w:spacing w:after="0"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2"/>
          <w:szCs w:val="22"/>
          <w:rtl w:val="0"/>
        </w:rPr>
        <w:t xml:space="preserve">  print(file)</w:t>
      </w:r>
      <w:r w:rsidDel="00000000" w:rsidR="00000000" w:rsidRPr="00000000">
        <w:rPr>
          <w:rtl w:val="0"/>
        </w:rPr>
      </w:r>
    </w:p>
    <w:p w:rsidR="00000000" w:rsidDel="00000000" w:rsidP="00000000" w:rsidRDefault="00000000" w:rsidRPr="00000000" w14:paraId="00001153">
      <w:pPr>
        <w:pStyle w:val="Heading2"/>
        <w:rPr/>
      </w:pPr>
      <w:bookmarkStart w:colFirst="0" w:colLast="0" w:name="_f00lb7aaijaf" w:id="485"/>
      <w:bookmarkEnd w:id="485"/>
      <w:r w:rsidDel="00000000" w:rsidR="00000000" w:rsidRPr="00000000">
        <w:rPr>
          <w:rtl w:val="0"/>
        </w:rPr>
        <w:t xml:space="preserve">Problem with importing the dlt or dlt.sources module</w:t>
      </w:r>
    </w:p>
    <w:p w:rsidR="00000000" w:rsidDel="00000000" w:rsidP="00000000" w:rsidRDefault="00000000" w:rsidRPr="00000000" w14:paraId="00001154">
      <w:pPr>
        <w:rPr>
          <w:rFonts w:ascii="Courier New" w:cs="Courier New" w:eastAsia="Courier New" w:hAnsi="Courier New"/>
          <w:sz w:val="28"/>
          <w:szCs w:val="28"/>
        </w:rPr>
      </w:pPr>
      <w:r w:rsidDel="00000000" w:rsidR="00000000" w:rsidRPr="00000000">
        <w:rPr>
          <w:rtl w:val="0"/>
        </w:rPr>
        <w:t xml:space="preserve">Make sure you don’t have a dlt.py file saved in the same directory as your working file.</w:t>
      </w: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pStyle w:val="Heading2"/>
        <w:rPr/>
      </w:pPr>
      <w:bookmarkStart w:colFirst="0" w:colLast="0" w:name="_21kfn1pnjq4t" w:id="486"/>
      <w:bookmarkEnd w:id="486"/>
      <w:r w:rsidDel="00000000" w:rsidR="00000000" w:rsidRPr="00000000">
        <w:rPr>
          <w:rtl w:val="0"/>
        </w:rPr>
        <w:t xml:space="preserve">How to set credentials in Google Colab notebook to connect to BigQuery</w:t>
      </w:r>
    </w:p>
    <w:p w:rsidR="00000000" w:rsidDel="00000000" w:rsidP="00000000" w:rsidRDefault="00000000" w:rsidRPr="00000000" w14:paraId="00001157">
      <w:pPr>
        <w:rPr>
          <w:rFonts w:ascii="Courier New" w:cs="Courier New" w:eastAsia="Courier New" w:hAnsi="Courier New"/>
          <w:sz w:val="21"/>
          <w:szCs w:val="21"/>
        </w:rPr>
      </w:pPr>
      <w:r w:rsidDel="00000000" w:rsidR="00000000" w:rsidRPr="00000000">
        <w:rPr>
          <w:rtl w:val="0"/>
        </w:rPr>
        <w:t xml:space="preserve">In the secrets sidebar, create a secret ‘BIGQUERY_CRENTIALS’ with value being your Google Cloud service account key. Then load it with:</w:t>
        <w:br w:type="textWrapping"/>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115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userdata</w:t>
      </w:r>
    </w:p>
    <w:p w:rsidR="00000000" w:rsidDel="00000000" w:rsidP="00000000" w:rsidRDefault="00000000" w:rsidRPr="00000000" w14:paraId="00001159">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15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w:t>
      </w:r>
      <w:r w:rsidDel="00000000" w:rsidR="00000000" w:rsidRPr="00000000">
        <w:rPr>
          <w:rFonts w:ascii="Courier New" w:cs="Courier New" w:eastAsia="Courier New" w:hAnsi="Courier New"/>
          <w:color w:val="a31515"/>
          <w:sz w:val="21"/>
          <w:szCs w:val="21"/>
          <w:rtl w:val="0"/>
        </w:rPr>
        <w:t xml:space="preserve">"DESTINATION__BIGQUERY__CREDENTIALS"</w:t>
      </w:r>
      <w:r w:rsidDel="00000000" w:rsidR="00000000" w:rsidRPr="00000000">
        <w:rPr>
          <w:rFonts w:ascii="Courier New" w:cs="Courier New" w:eastAsia="Courier New" w:hAnsi="Courier New"/>
          <w:sz w:val="21"/>
          <w:szCs w:val="21"/>
          <w:rtl w:val="0"/>
        </w:rPr>
        <w:t xml:space="preserve">] = userdata.get(</w:t>
      </w:r>
      <w:r w:rsidDel="00000000" w:rsidR="00000000" w:rsidRPr="00000000">
        <w:rPr>
          <w:rFonts w:ascii="Courier New" w:cs="Courier New" w:eastAsia="Courier New" w:hAnsi="Courier New"/>
          <w:color w:val="a31515"/>
          <w:sz w:val="21"/>
          <w:szCs w:val="21"/>
          <w:rtl w:val="0"/>
        </w:rPr>
        <w:t xml:space="preserve">'BIGQUERY_CREDENTIALS'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pStyle w:val="Heading2"/>
        <w:rPr/>
      </w:pPr>
      <w:bookmarkStart w:colFirst="0" w:colLast="0" w:name="_opvcbcul7wm2" w:id="487"/>
      <w:bookmarkEnd w:id="487"/>
      <w:r w:rsidDel="00000000" w:rsidR="00000000" w:rsidRPr="00000000">
        <w:rPr>
          <w:rtl w:val="0"/>
        </w:rPr>
        <w:t xml:space="preserve">How do I set up credentials to run dlt in my environment (not Google Colab)?</w:t>
      </w:r>
    </w:p>
    <w:p w:rsidR="00000000" w:rsidDel="00000000" w:rsidP="00000000" w:rsidRDefault="00000000" w:rsidRPr="00000000" w14:paraId="0000115D">
      <w:pPr>
        <w:shd w:fill="ffffff" w:val="clear"/>
        <w:rPr>
          <w:color w:val="1f1f1f"/>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t xml:space="preserve">You can set up credentials for `dlt` in several ways. Here are the two most common methods:  </w:t>
      </w:r>
    </w:p>
    <w:p w:rsidR="00000000" w:rsidDel="00000000" w:rsidP="00000000" w:rsidRDefault="00000000" w:rsidRPr="00000000" w14:paraId="0000115F">
      <w:pPr>
        <w:numPr>
          <w:ilvl w:val="0"/>
          <w:numId w:val="26"/>
        </w:numPr>
        <w:ind w:left="720" w:hanging="360"/>
      </w:pPr>
      <w:r w:rsidDel="00000000" w:rsidR="00000000" w:rsidRPr="00000000">
        <w:rPr>
          <w:rtl w:val="0"/>
        </w:rPr>
        <w:t xml:space="preserve">Environment Variables (Easiest)</w:t>
      </w:r>
    </w:p>
    <w:p w:rsidR="00000000" w:rsidDel="00000000" w:rsidP="00000000" w:rsidRDefault="00000000" w:rsidRPr="00000000" w14:paraId="00001160">
      <w:pPr>
        <w:numPr>
          <w:ilvl w:val="0"/>
          <w:numId w:val="22"/>
        </w:numPr>
        <w:ind w:left="720" w:hanging="360"/>
      </w:pPr>
      <w:r w:rsidDel="00000000" w:rsidR="00000000" w:rsidRPr="00000000">
        <w:rPr>
          <w:rtl w:val="0"/>
        </w:rPr>
        <w:t xml:space="preserve">Set credentials via environment variables. For example, to configure Google Cloud credentials:       </w:t>
      </w:r>
    </w:p>
    <w:tbl>
      <w:tblPr>
        <w:tblStyle w:val="Table1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61">
            <w:pPr>
              <w:spacing w:after="0" w:line="240" w:lineRule="auto"/>
              <w:rPr/>
            </w:pPr>
            <w:r w:rsidDel="00000000" w:rsidR="00000000" w:rsidRPr="00000000">
              <w:rPr>
                <w:rtl w:val="0"/>
              </w:rPr>
              <w:t xml:space="preserve">export GOOGLE_SECRETS__CREDENTIALS="/path/to/your/service_account_key.json"</w:t>
            </w:r>
          </w:p>
        </w:tc>
      </w:tr>
    </w:tbl>
    <w:p w:rsidR="00000000" w:rsidDel="00000000" w:rsidP="00000000" w:rsidRDefault="00000000" w:rsidRPr="00000000" w14:paraId="00001162">
      <w:pPr>
        <w:numPr>
          <w:ilvl w:val="0"/>
          <w:numId w:val="82"/>
        </w:numPr>
        <w:ind w:left="720" w:hanging="360"/>
      </w:pPr>
      <w:r w:rsidDel="00000000" w:rsidR="00000000" w:rsidRPr="00000000">
        <w:rPr>
          <w:rtl w:val="0"/>
        </w:rPr>
        <w:t xml:space="preserve">This method avoids hardcoding secrets in your code and works seamlessly with most environments.  </w:t>
      </w:r>
    </w:p>
    <w:p w:rsidR="00000000" w:rsidDel="00000000" w:rsidP="00000000" w:rsidRDefault="00000000" w:rsidRPr="00000000" w14:paraId="00001163">
      <w:pPr>
        <w:numPr>
          <w:ilvl w:val="0"/>
          <w:numId w:val="26"/>
        </w:numPr>
        <w:ind w:left="720" w:hanging="360"/>
      </w:pPr>
      <w:r w:rsidDel="00000000" w:rsidR="00000000" w:rsidRPr="00000000">
        <w:rPr>
          <w:rtl w:val="0"/>
        </w:rPr>
        <w:t xml:space="preserve">Configuration Files (Recommended for Local Use) </w:t>
      </w:r>
    </w:p>
    <w:p w:rsidR="00000000" w:rsidDel="00000000" w:rsidP="00000000" w:rsidRDefault="00000000" w:rsidRPr="00000000" w14:paraId="00001164">
      <w:pPr>
        <w:numPr>
          <w:ilvl w:val="0"/>
          <w:numId w:val="62"/>
        </w:numPr>
        <w:ind w:left="720" w:hanging="360"/>
      </w:pPr>
      <w:r w:rsidDel="00000000" w:rsidR="00000000" w:rsidRPr="00000000">
        <w:rPr>
          <w:rtl w:val="0"/>
        </w:rPr>
        <w:t xml:space="preserve">Use `.dlt/secrets.toml` for sensitive credentials and `.dlt/config.toml` for non-sensitive configurations.  </w:t>
      </w:r>
    </w:p>
    <w:p w:rsidR="00000000" w:rsidDel="00000000" w:rsidP="00000000" w:rsidRDefault="00000000" w:rsidRPr="00000000" w14:paraId="00001165">
      <w:pPr>
        <w:numPr>
          <w:ilvl w:val="0"/>
          <w:numId w:val="62"/>
        </w:numPr>
        <w:ind w:left="720" w:hanging="360"/>
      </w:pPr>
      <w:r w:rsidDel="00000000" w:rsidR="00000000" w:rsidRPr="00000000">
        <w:rPr>
          <w:rtl w:val="0"/>
        </w:rPr>
        <w:t xml:space="preserve">Example for Google Cloud in `secrets.toml`:  </w:t>
      </w:r>
    </w:p>
    <w:p w:rsidR="00000000" w:rsidDel="00000000" w:rsidP="00000000" w:rsidRDefault="00000000" w:rsidRPr="00000000" w14:paraId="00001166">
      <w:pPr>
        <w:rPr/>
      </w:pPr>
      <w:r w:rsidDel="00000000" w:rsidR="00000000" w:rsidRPr="00000000">
        <w:rPr>
          <w:rtl w:val="0"/>
        </w:rPr>
        <w:t xml:space="preserve">     </w:t>
      </w:r>
    </w:p>
    <w:p w:rsidR="00000000" w:rsidDel="00000000" w:rsidP="00000000" w:rsidRDefault="00000000" w:rsidRPr="00000000" w14:paraId="00001167">
      <w:pPr>
        <w:rPr/>
      </w:pPr>
      <w:r w:rsidDel="00000000" w:rsidR="00000000" w:rsidRPr="00000000">
        <w:rPr>
          <w:rtl w:val="0"/>
        </w:rPr>
        <w:t xml:space="preserve">     </w:t>
      </w:r>
    </w:p>
    <w:tbl>
      <w:tblPr>
        <w:tblStyle w:val="Table20"/>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68">
            <w:pPr>
              <w:spacing w:after="0" w:line="240" w:lineRule="auto"/>
              <w:rPr/>
            </w:pPr>
            <w:r w:rsidDel="00000000" w:rsidR="00000000" w:rsidRPr="00000000">
              <w:rPr>
                <w:rtl w:val="0"/>
              </w:rPr>
              <w:t xml:space="preserve">[google_secrets.credentials]  </w:t>
              <w:br w:type="textWrapping"/>
              <w:t xml:space="preserve">project_id = "&lt;your-project-id&gt;"  </w:t>
              <w:br w:type="textWrapping"/>
              <w:t xml:space="preserve">private_key = "-----BEGIN PRIVATE KEY-----\n...\n-----END PRIVATE KEY-----\n"  </w:t>
              <w:br w:type="textWrapping"/>
              <w:t xml:space="preserve">client_email = "&lt;your-service-account&gt;@&lt;project-id&gt;.iam.gserviceaccount.com"  </w:t>
            </w:r>
          </w:p>
        </w:tc>
      </w:tr>
    </w:tbl>
    <w:p w:rsidR="00000000" w:rsidDel="00000000" w:rsidP="00000000" w:rsidRDefault="00000000" w:rsidRPr="00000000" w14:paraId="00001169">
      <w:pPr>
        <w:numPr>
          <w:ilvl w:val="0"/>
          <w:numId w:val="25"/>
        </w:numPr>
        <w:ind w:left="720" w:hanging="360"/>
      </w:pPr>
      <w:r w:rsidDel="00000000" w:rsidR="00000000" w:rsidRPr="00000000">
        <w:rPr>
          <w:rtl w:val="0"/>
        </w:rPr>
        <w:t xml:space="preserve">   Place these files in the .dlt folder of your project.  </w:t>
      </w:r>
    </w:p>
    <w:p w:rsidR="00000000" w:rsidDel="00000000" w:rsidP="00000000" w:rsidRDefault="00000000" w:rsidRPr="00000000" w14:paraId="0000116A">
      <w:pPr>
        <w:rPr/>
      </w:pPr>
      <w:r w:rsidDel="00000000" w:rsidR="00000000" w:rsidRPr="00000000">
        <w:rPr>
          <w:rtl w:val="0"/>
        </w:rPr>
        <w:t xml:space="preserve">Additional Notes:  </w:t>
      </w:r>
    </w:p>
    <w:p w:rsidR="00000000" w:rsidDel="00000000" w:rsidP="00000000" w:rsidRDefault="00000000" w:rsidRPr="00000000" w14:paraId="0000116B">
      <w:pPr>
        <w:numPr>
          <w:ilvl w:val="0"/>
          <w:numId w:val="4"/>
        </w:numPr>
        <w:ind w:left="720" w:hanging="360"/>
      </w:pPr>
      <w:r w:rsidDel="00000000" w:rsidR="00000000" w:rsidRPr="00000000">
        <w:rPr>
          <w:rtl w:val="0"/>
        </w:rPr>
        <w:t xml:space="preserve">Never commit secrets.toml to version control (add it to .gitignore).  </w:t>
      </w:r>
    </w:p>
    <w:p w:rsidR="00000000" w:rsidDel="00000000" w:rsidP="00000000" w:rsidRDefault="00000000" w:rsidRPr="00000000" w14:paraId="0000116C">
      <w:pPr>
        <w:numPr>
          <w:ilvl w:val="0"/>
          <w:numId w:val="4"/>
        </w:numPr>
        <w:ind w:left="720" w:hanging="360"/>
      </w:pPr>
      <w:r w:rsidDel="00000000" w:rsidR="00000000" w:rsidRPr="00000000">
        <w:rPr>
          <w:rtl w:val="0"/>
        </w:rPr>
        <w:t xml:space="preserve">Credentials can also be loaded via vaults, AWS Parameter Store, or custom setups.  </w:t>
      </w:r>
    </w:p>
    <w:p w:rsidR="00000000" w:rsidDel="00000000" w:rsidP="00000000" w:rsidRDefault="00000000" w:rsidRPr="00000000" w14:paraId="0000116D">
      <w:pPr>
        <w:rPr>
          <w:sz w:val="42"/>
          <w:szCs w:val="42"/>
        </w:rPr>
      </w:pPr>
      <w:r w:rsidDel="00000000" w:rsidR="00000000" w:rsidRPr="00000000">
        <w:rPr>
          <w:rtl w:val="0"/>
        </w:rPr>
        <w:t xml:space="preserve">For additional methods and detailed information, refer to the </w:t>
      </w:r>
      <w:hyperlink r:id="rId320">
        <w:r w:rsidDel="00000000" w:rsidR="00000000" w:rsidRPr="00000000">
          <w:rPr>
            <w:color w:val="1155cc"/>
            <w:u w:val="single"/>
            <w:rtl w:val="0"/>
          </w:rPr>
          <w:t xml:space="preserve">official dlt documentation</w:t>
        </w:r>
      </w:hyperlink>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pStyle w:val="Heading2"/>
        <w:keepNext w:val="0"/>
        <w:keepLines w:val="0"/>
        <w:spacing w:before="280" w:lineRule="auto"/>
        <w:rPr/>
      </w:pPr>
      <w:bookmarkStart w:colFirst="0" w:colLast="0" w:name="_sww1fps11rg" w:id="488"/>
      <w:bookmarkEnd w:id="488"/>
      <w:r w:rsidDel="00000000" w:rsidR="00000000" w:rsidRPr="00000000">
        <w:rPr>
          <w:rtl w:val="0"/>
        </w:rPr>
        <w:t xml:space="preserve">Make DLT comply with the XDG Base Dir Specification</w:t>
      </w:r>
    </w:p>
    <w:p w:rsidR="00000000" w:rsidDel="00000000" w:rsidP="00000000" w:rsidRDefault="00000000" w:rsidRPr="00000000" w14:paraId="00001170">
      <w:pPr>
        <w:rPr/>
      </w:pPr>
      <w:r w:rsidDel="00000000" w:rsidR="00000000" w:rsidRPr="00000000">
        <w:rPr>
          <w:rtl w:val="0"/>
        </w:rPr>
        <w:t xml:space="preserve">You can set the environment variable in your shell init script (for Bash or ZSH):</w:t>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i w:val="1"/>
          <w:rtl w:val="0"/>
        </w:rPr>
        <w:t xml:space="preserve">export DLT_DATA_DIR=$XDG_DATA_HOME/dlt</w:t>
      </w: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Or for Fish (in config.fish):</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i w:val="1"/>
          <w:rtl w:val="0"/>
        </w:rPr>
        <w:t xml:space="preserve">set -x DLT_DATA_DIR “$XDG_DATA_HOME/dlt”</w:t>
      </w: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pStyle w:val="Heading2"/>
        <w:rPr/>
      </w:pPr>
      <w:bookmarkStart w:colFirst="0" w:colLast="0" w:name="_149zslyosao9" w:id="489"/>
      <w:bookmarkEnd w:id="489"/>
      <w:r w:rsidDel="00000000" w:rsidR="00000000" w:rsidRPr="00000000">
        <w:rPr>
          <w:rtl w:val="0"/>
        </w:rPr>
        <w:t xml:space="preserve">Embedding dlt into Apache Airflow</w:t>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t xml:space="preserve">from airflow import DAG</w:t>
      </w:r>
    </w:p>
    <w:p w:rsidR="00000000" w:rsidDel="00000000" w:rsidP="00000000" w:rsidRDefault="00000000" w:rsidRPr="00000000" w14:paraId="0000117B">
      <w:pPr>
        <w:rPr/>
      </w:pPr>
      <w:r w:rsidDel="00000000" w:rsidR="00000000" w:rsidRPr="00000000">
        <w:rPr>
          <w:rtl w:val="0"/>
        </w:rPr>
        <w:t xml:space="preserve">from airflow.operators.python import PythonOperator</w:t>
      </w:r>
    </w:p>
    <w:p w:rsidR="00000000" w:rsidDel="00000000" w:rsidP="00000000" w:rsidRDefault="00000000" w:rsidRPr="00000000" w14:paraId="0000117C">
      <w:pPr>
        <w:rPr/>
      </w:pPr>
      <w:r w:rsidDel="00000000" w:rsidR="00000000" w:rsidRPr="00000000">
        <w:rPr>
          <w:rtl w:val="0"/>
        </w:rPr>
        <w:t xml:space="preserve">from datetime import datetime, timedelta</w:t>
      </w:r>
    </w:p>
    <w:p w:rsidR="00000000" w:rsidDel="00000000" w:rsidP="00000000" w:rsidRDefault="00000000" w:rsidRPr="00000000" w14:paraId="0000117D">
      <w:pPr>
        <w:rPr/>
      </w:pPr>
      <w:r w:rsidDel="00000000" w:rsidR="00000000" w:rsidRPr="00000000">
        <w:rPr>
          <w:rtl w:val="0"/>
        </w:rPr>
        <w:t xml:space="preserve">import dlt</w:t>
      </w:r>
    </w:p>
    <w:p w:rsidR="00000000" w:rsidDel="00000000" w:rsidP="00000000" w:rsidRDefault="00000000" w:rsidRPr="00000000" w14:paraId="0000117E">
      <w:pPr>
        <w:rPr/>
      </w:pPr>
      <w:r w:rsidDel="00000000" w:rsidR="00000000" w:rsidRPr="00000000">
        <w:rPr>
          <w:rtl w:val="0"/>
        </w:rPr>
        <w:t xml:space="preserve">from my_dlt_pipeline import load_data  # Import your dlt pipeline function</w:t>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t xml:space="preserve">default_args = {</w:t>
      </w:r>
    </w:p>
    <w:p w:rsidR="00000000" w:rsidDel="00000000" w:rsidP="00000000" w:rsidRDefault="00000000" w:rsidRPr="00000000" w14:paraId="00001181">
      <w:pPr>
        <w:rPr/>
      </w:pPr>
      <w:r w:rsidDel="00000000" w:rsidR="00000000" w:rsidRPr="00000000">
        <w:rPr>
          <w:rtl w:val="0"/>
        </w:rPr>
        <w:t xml:space="preserve">    "owner": "airflow",</w:t>
      </w:r>
    </w:p>
    <w:p w:rsidR="00000000" w:rsidDel="00000000" w:rsidP="00000000" w:rsidRDefault="00000000" w:rsidRPr="00000000" w14:paraId="00001182">
      <w:pPr>
        <w:rPr/>
      </w:pPr>
      <w:r w:rsidDel="00000000" w:rsidR="00000000" w:rsidRPr="00000000">
        <w:rPr>
          <w:rtl w:val="0"/>
        </w:rPr>
        <w:t xml:space="preserve">    "depends_on_past": False,</w:t>
      </w:r>
    </w:p>
    <w:p w:rsidR="00000000" w:rsidDel="00000000" w:rsidP="00000000" w:rsidRDefault="00000000" w:rsidRPr="00000000" w14:paraId="00001183">
      <w:pPr>
        <w:rPr/>
      </w:pPr>
      <w:r w:rsidDel="00000000" w:rsidR="00000000" w:rsidRPr="00000000">
        <w:rPr>
          <w:rtl w:val="0"/>
        </w:rPr>
        <w:t xml:space="preserve">    "start_date": datetime(2024, 2, 16),</w:t>
      </w:r>
    </w:p>
    <w:p w:rsidR="00000000" w:rsidDel="00000000" w:rsidP="00000000" w:rsidRDefault="00000000" w:rsidRPr="00000000" w14:paraId="00001184">
      <w:pPr>
        <w:rPr/>
      </w:pPr>
      <w:r w:rsidDel="00000000" w:rsidR="00000000" w:rsidRPr="00000000">
        <w:rPr>
          <w:rtl w:val="0"/>
        </w:rPr>
        <w:t xml:space="preserve">    "retries": 1,</w:t>
      </w:r>
    </w:p>
    <w:p w:rsidR="00000000" w:rsidDel="00000000" w:rsidP="00000000" w:rsidRDefault="00000000" w:rsidRPr="00000000" w14:paraId="00001185">
      <w:pPr>
        <w:rPr/>
      </w:pPr>
      <w:r w:rsidDel="00000000" w:rsidR="00000000" w:rsidRPr="00000000">
        <w:rPr>
          <w:rtl w:val="0"/>
        </w:rPr>
        <w:t xml:space="preserve">    "retry_delay": timedelta(minutes=5),</w:t>
      </w:r>
    </w:p>
    <w:p w:rsidR="00000000" w:rsidDel="00000000" w:rsidP="00000000" w:rsidRDefault="00000000" w:rsidRPr="00000000" w14:paraId="00001186">
      <w:pPr>
        <w:rPr/>
      </w:pPr>
      <w:r w:rsidDel="00000000" w:rsidR="00000000" w:rsidRPr="00000000">
        <w:rPr>
          <w:rtl w:val="0"/>
        </w:rPr>
        <w:t xml:space="preserve">}</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rtl w:val="0"/>
        </w:rPr>
        <w:t xml:space="preserve">def run_dlt_pipeline():</w:t>
      </w:r>
    </w:p>
    <w:p w:rsidR="00000000" w:rsidDel="00000000" w:rsidP="00000000" w:rsidRDefault="00000000" w:rsidRPr="00000000" w14:paraId="00001189">
      <w:pPr>
        <w:rPr/>
      </w:pPr>
      <w:r w:rsidDel="00000000" w:rsidR="00000000" w:rsidRPr="00000000">
        <w:rPr>
          <w:rtl w:val="0"/>
        </w:rPr>
        <w:t xml:space="preserve">    pipeline = dlt.pipeline(</w:t>
      </w:r>
    </w:p>
    <w:p w:rsidR="00000000" w:rsidDel="00000000" w:rsidP="00000000" w:rsidRDefault="00000000" w:rsidRPr="00000000" w14:paraId="0000118A">
      <w:pPr>
        <w:rPr/>
      </w:pPr>
      <w:r w:rsidDel="00000000" w:rsidR="00000000" w:rsidRPr="00000000">
        <w:rPr>
          <w:rtl w:val="0"/>
        </w:rPr>
        <w:t xml:space="preserve">        pipeline_name="my_pipeline",</w:t>
      </w:r>
    </w:p>
    <w:p w:rsidR="00000000" w:rsidDel="00000000" w:rsidP="00000000" w:rsidRDefault="00000000" w:rsidRPr="00000000" w14:paraId="0000118B">
      <w:pPr>
        <w:rPr/>
      </w:pPr>
      <w:r w:rsidDel="00000000" w:rsidR="00000000" w:rsidRPr="00000000">
        <w:rPr>
          <w:rtl w:val="0"/>
        </w:rPr>
        <w:t xml:space="preserve">        destination="duckdb",  # Change this based on your database</w:t>
      </w:r>
    </w:p>
    <w:p w:rsidR="00000000" w:rsidDel="00000000" w:rsidP="00000000" w:rsidRDefault="00000000" w:rsidRPr="00000000" w14:paraId="0000118C">
      <w:pPr>
        <w:rPr/>
      </w:pPr>
      <w:r w:rsidDel="00000000" w:rsidR="00000000" w:rsidRPr="00000000">
        <w:rPr>
          <w:rtl w:val="0"/>
        </w:rPr>
        <w:t xml:space="preserve">        dataset_name="my_dataset"</w:t>
      </w:r>
    </w:p>
    <w:p w:rsidR="00000000" w:rsidDel="00000000" w:rsidP="00000000" w:rsidRDefault="00000000" w:rsidRPr="00000000" w14:paraId="0000118D">
      <w:pPr>
        <w:rPr/>
      </w:pPr>
      <w:r w:rsidDel="00000000" w:rsidR="00000000" w:rsidRPr="00000000">
        <w:rPr>
          <w:rtl w:val="0"/>
        </w:rPr>
        <w:t xml:space="preserve">    )</w:t>
      </w:r>
    </w:p>
    <w:p w:rsidR="00000000" w:rsidDel="00000000" w:rsidP="00000000" w:rsidRDefault="00000000" w:rsidRPr="00000000" w14:paraId="0000118E">
      <w:pPr>
        <w:rPr/>
      </w:pPr>
      <w:r w:rsidDel="00000000" w:rsidR="00000000" w:rsidRPr="00000000">
        <w:rPr>
          <w:rtl w:val="0"/>
        </w:rPr>
        <w:t xml:space="preserve">    info = pipeline.run(load_data())</w:t>
      </w:r>
    </w:p>
    <w:p w:rsidR="00000000" w:rsidDel="00000000" w:rsidP="00000000" w:rsidRDefault="00000000" w:rsidRPr="00000000" w14:paraId="0000118F">
      <w:pPr>
        <w:rPr/>
      </w:pPr>
      <w:r w:rsidDel="00000000" w:rsidR="00000000" w:rsidRPr="00000000">
        <w:rPr>
          <w:rtl w:val="0"/>
        </w:rPr>
        <w:t xml:space="preserve">    print(info)  # Logs for debugging</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with DAG(</w:t>
      </w:r>
    </w:p>
    <w:p w:rsidR="00000000" w:rsidDel="00000000" w:rsidP="00000000" w:rsidRDefault="00000000" w:rsidRPr="00000000" w14:paraId="00001192">
      <w:pPr>
        <w:rPr/>
      </w:pPr>
      <w:r w:rsidDel="00000000" w:rsidR="00000000" w:rsidRPr="00000000">
        <w:rPr>
          <w:rtl w:val="0"/>
        </w:rPr>
        <w:t xml:space="preserve">    "dlt_airflow_pipeline",</w:t>
      </w:r>
    </w:p>
    <w:p w:rsidR="00000000" w:rsidDel="00000000" w:rsidP="00000000" w:rsidRDefault="00000000" w:rsidRPr="00000000" w14:paraId="00001193">
      <w:pPr>
        <w:rPr/>
      </w:pPr>
      <w:r w:rsidDel="00000000" w:rsidR="00000000" w:rsidRPr="00000000">
        <w:rPr>
          <w:rtl w:val="0"/>
        </w:rPr>
        <w:t xml:space="preserve">    default_args=default_args,</w:t>
      </w:r>
    </w:p>
    <w:p w:rsidR="00000000" w:rsidDel="00000000" w:rsidP="00000000" w:rsidRDefault="00000000" w:rsidRPr="00000000" w14:paraId="00001194">
      <w:pPr>
        <w:rPr/>
      </w:pPr>
      <w:r w:rsidDel="00000000" w:rsidR="00000000" w:rsidRPr="00000000">
        <w:rPr>
          <w:rtl w:val="0"/>
        </w:rPr>
        <w:t xml:space="preserve">    schedule_interval="@daily",</w:t>
      </w:r>
    </w:p>
    <w:p w:rsidR="00000000" w:rsidDel="00000000" w:rsidP="00000000" w:rsidRDefault="00000000" w:rsidRPr="00000000" w14:paraId="00001195">
      <w:pPr>
        <w:rPr/>
      </w:pPr>
      <w:r w:rsidDel="00000000" w:rsidR="00000000" w:rsidRPr="00000000">
        <w:rPr>
          <w:rtl w:val="0"/>
        </w:rPr>
        <w:t xml:space="preserve">    catchup=False,</w:t>
      </w:r>
    </w:p>
    <w:p w:rsidR="00000000" w:rsidDel="00000000" w:rsidP="00000000" w:rsidRDefault="00000000" w:rsidRPr="00000000" w14:paraId="00001196">
      <w:pPr>
        <w:rPr/>
      </w:pPr>
      <w:r w:rsidDel="00000000" w:rsidR="00000000" w:rsidRPr="00000000">
        <w:rPr>
          <w:rtl w:val="0"/>
        </w:rPr>
        <w:t xml:space="preserve">) as dag:</w:t>
      </w:r>
    </w:p>
    <w:p w:rsidR="00000000" w:rsidDel="00000000" w:rsidP="00000000" w:rsidRDefault="00000000" w:rsidRPr="00000000" w14:paraId="00001197">
      <w:pPr>
        <w:rPr/>
      </w:pPr>
      <w:r w:rsidDel="00000000" w:rsidR="00000000" w:rsidRPr="00000000">
        <w:rPr>
          <w:rtl w:val="0"/>
        </w:rPr>
        <w:t xml:space="preserve">    run_dlt_task = PythonOperator(</w:t>
      </w:r>
    </w:p>
    <w:p w:rsidR="00000000" w:rsidDel="00000000" w:rsidP="00000000" w:rsidRDefault="00000000" w:rsidRPr="00000000" w14:paraId="00001198">
      <w:pPr>
        <w:rPr/>
      </w:pPr>
      <w:r w:rsidDel="00000000" w:rsidR="00000000" w:rsidRPr="00000000">
        <w:rPr>
          <w:rtl w:val="0"/>
        </w:rPr>
        <w:t xml:space="preserve">        task_id="run_dlt_pipeline",</w:t>
      </w:r>
    </w:p>
    <w:p w:rsidR="00000000" w:rsidDel="00000000" w:rsidP="00000000" w:rsidRDefault="00000000" w:rsidRPr="00000000" w14:paraId="00001199">
      <w:pPr>
        <w:rPr/>
      </w:pPr>
      <w:r w:rsidDel="00000000" w:rsidR="00000000" w:rsidRPr="00000000">
        <w:rPr>
          <w:rtl w:val="0"/>
        </w:rPr>
        <w:t xml:space="preserve">        python_callable=run_dlt_pipeline,</w:t>
      </w:r>
    </w:p>
    <w:p w:rsidR="00000000" w:rsidDel="00000000" w:rsidP="00000000" w:rsidRDefault="00000000" w:rsidRPr="00000000" w14:paraId="0000119A">
      <w:pPr>
        <w:rPr/>
      </w:pPr>
      <w:r w:rsidDel="00000000" w:rsidR="00000000" w:rsidRPr="00000000">
        <w:rPr>
          <w:rtl w:val="0"/>
        </w:rPr>
        <w:t xml:space="preserve">    )</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    run_dlt_task</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pStyle w:val="Heading2"/>
        <w:rPr/>
      </w:pPr>
      <w:bookmarkStart w:colFirst="0" w:colLast="0" w:name="_rchlzg3427p2" w:id="490"/>
      <w:bookmarkEnd w:id="490"/>
      <w:r w:rsidDel="00000000" w:rsidR="00000000" w:rsidRPr="00000000">
        <w:rPr>
          <w:rtl w:val="0"/>
        </w:rPr>
        <w:t xml:space="preserve">Embedding dlt into Kestra</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id: dlt_ingestion</w:t>
      </w:r>
    </w:p>
    <w:p w:rsidR="00000000" w:rsidDel="00000000" w:rsidP="00000000" w:rsidRDefault="00000000" w:rsidRPr="00000000" w14:paraId="000011A2">
      <w:pPr>
        <w:rPr/>
      </w:pPr>
      <w:r w:rsidDel="00000000" w:rsidR="00000000" w:rsidRPr="00000000">
        <w:rPr>
          <w:rtl w:val="0"/>
        </w:rPr>
        <w:t xml:space="preserve">namespace: my.dlt</w:t>
      </w:r>
    </w:p>
    <w:p w:rsidR="00000000" w:rsidDel="00000000" w:rsidP="00000000" w:rsidRDefault="00000000" w:rsidRPr="00000000" w14:paraId="000011A3">
      <w:pPr>
        <w:rPr/>
      </w:pPr>
      <w:r w:rsidDel="00000000" w:rsidR="00000000" w:rsidRPr="00000000">
        <w:rPr>
          <w:rtl w:val="0"/>
        </w:rPr>
        <w:t xml:space="preserve">description: "Run dlt pipeline with Kestra"</w:t>
      </w:r>
    </w:p>
    <w:p w:rsidR="00000000" w:rsidDel="00000000" w:rsidP="00000000" w:rsidRDefault="00000000" w:rsidRPr="00000000" w14:paraId="000011A4">
      <w:pPr>
        <w:rPr/>
      </w:pPr>
      <w:r w:rsidDel="00000000" w:rsidR="00000000" w:rsidRPr="00000000">
        <w:rPr>
          <w:rtl w:val="0"/>
        </w:rPr>
        <w:t xml:space="preserve">tasks:</w:t>
      </w:r>
    </w:p>
    <w:p w:rsidR="00000000" w:rsidDel="00000000" w:rsidP="00000000" w:rsidRDefault="00000000" w:rsidRPr="00000000" w14:paraId="000011A5">
      <w:pPr>
        <w:rPr/>
      </w:pPr>
      <w:r w:rsidDel="00000000" w:rsidR="00000000" w:rsidRPr="00000000">
        <w:rPr>
          <w:rtl w:val="0"/>
        </w:rPr>
        <w:t xml:space="preserve">  - id: run_dlt</w:t>
      </w:r>
    </w:p>
    <w:p w:rsidR="00000000" w:rsidDel="00000000" w:rsidP="00000000" w:rsidRDefault="00000000" w:rsidRPr="00000000" w14:paraId="000011A6">
      <w:pPr>
        <w:rPr/>
      </w:pPr>
      <w:r w:rsidDel="00000000" w:rsidR="00000000" w:rsidRPr="00000000">
        <w:rPr>
          <w:rtl w:val="0"/>
        </w:rPr>
        <w:t xml:space="preserve">    type: io.kestra.plugin.scripts.python.Commands</w:t>
      </w:r>
    </w:p>
    <w:p w:rsidR="00000000" w:rsidDel="00000000" w:rsidP="00000000" w:rsidRDefault="00000000" w:rsidRPr="00000000" w14:paraId="000011A7">
      <w:pPr>
        <w:rPr/>
      </w:pPr>
      <w:r w:rsidDel="00000000" w:rsidR="00000000" w:rsidRPr="00000000">
        <w:rPr>
          <w:rtl w:val="0"/>
        </w:rPr>
        <w:t xml:space="preserve">    commands:</w:t>
      </w:r>
    </w:p>
    <w:p w:rsidR="00000000" w:rsidDel="00000000" w:rsidP="00000000" w:rsidRDefault="00000000" w:rsidRPr="00000000" w14:paraId="000011A8">
      <w:pPr>
        <w:rPr/>
      </w:pPr>
      <w:r w:rsidDel="00000000" w:rsidR="00000000" w:rsidRPr="00000000">
        <w:rPr>
          <w:rtl w:val="0"/>
        </w:rPr>
        <w:t xml:space="preserve">      - |</w:t>
      </w:r>
    </w:p>
    <w:p w:rsidR="00000000" w:rsidDel="00000000" w:rsidP="00000000" w:rsidRDefault="00000000" w:rsidRPr="00000000" w14:paraId="000011A9">
      <w:pPr>
        <w:rPr/>
      </w:pPr>
      <w:r w:rsidDel="00000000" w:rsidR="00000000" w:rsidRPr="00000000">
        <w:rPr>
          <w:rtl w:val="0"/>
        </w:rPr>
        <w:t xml:space="preserve">        import dlt</w:t>
      </w:r>
    </w:p>
    <w:p w:rsidR="00000000" w:rsidDel="00000000" w:rsidP="00000000" w:rsidRDefault="00000000" w:rsidRPr="00000000" w14:paraId="000011AA">
      <w:pPr>
        <w:rPr/>
      </w:pPr>
      <w:r w:rsidDel="00000000" w:rsidR="00000000" w:rsidRPr="00000000">
        <w:rPr>
          <w:rtl w:val="0"/>
        </w:rPr>
        <w:t xml:space="preserve">        from my_dlt_pipeline import load_data  # Import your dlt function</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t xml:space="preserve">        pipeline = dlt.pipeline(</w:t>
      </w:r>
    </w:p>
    <w:p w:rsidR="00000000" w:rsidDel="00000000" w:rsidP="00000000" w:rsidRDefault="00000000" w:rsidRPr="00000000" w14:paraId="000011AD">
      <w:pPr>
        <w:rPr/>
      </w:pPr>
      <w:r w:rsidDel="00000000" w:rsidR="00000000" w:rsidRPr="00000000">
        <w:rPr>
          <w:rtl w:val="0"/>
        </w:rPr>
        <w:t xml:space="preserve">            pipeline_name="kestra_pipeline",</w:t>
      </w:r>
    </w:p>
    <w:p w:rsidR="00000000" w:rsidDel="00000000" w:rsidP="00000000" w:rsidRDefault="00000000" w:rsidRPr="00000000" w14:paraId="000011AE">
      <w:pPr>
        <w:rPr/>
      </w:pPr>
      <w:r w:rsidDel="00000000" w:rsidR="00000000" w:rsidRPr="00000000">
        <w:rPr>
          <w:rtl w:val="0"/>
        </w:rPr>
        <w:t xml:space="preserve">            destination="duckdb",</w:t>
      </w:r>
    </w:p>
    <w:p w:rsidR="00000000" w:rsidDel="00000000" w:rsidP="00000000" w:rsidRDefault="00000000" w:rsidRPr="00000000" w14:paraId="000011AF">
      <w:pPr>
        <w:rPr/>
      </w:pPr>
      <w:r w:rsidDel="00000000" w:rsidR="00000000" w:rsidRPr="00000000">
        <w:rPr>
          <w:rtl w:val="0"/>
        </w:rPr>
        <w:t xml:space="preserve">            dataset_name="kestra_dataset"</w:t>
      </w:r>
    </w:p>
    <w:p w:rsidR="00000000" w:rsidDel="00000000" w:rsidP="00000000" w:rsidRDefault="00000000" w:rsidRPr="00000000" w14:paraId="000011B0">
      <w:pPr>
        <w:rPr/>
      </w:pPr>
      <w:r w:rsidDel="00000000" w:rsidR="00000000" w:rsidRPr="00000000">
        <w:rPr>
          <w:rtl w:val="0"/>
        </w:rPr>
        <w:t xml:space="preserve">        )</w:t>
      </w:r>
    </w:p>
    <w:p w:rsidR="00000000" w:rsidDel="00000000" w:rsidP="00000000" w:rsidRDefault="00000000" w:rsidRPr="00000000" w14:paraId="000011B1">
      <w:pPr>
        <w:rPr/>
      </w:pPr>
      <w:r w:rsidDel="00000000" w:rsidR="00000000" w:rsidRPr="00000000">
        <w:rPr>
          <w:rtl w:val="0"/>
        </w:rPr>
        <w:t xml:space="preserve">        info = pipeline.run(load_data())</w:t>
      </w:r>
    </w:p>
    <w:p w:rsidR="00000000" w:rsidDel="00000000" w:rsidP="00000000" w:rsidRDefault="00000000" w:rsidRPr="00000000" w14:paraId="000011B2">
      <w:pPr>
        <w:rPr/>
      </w:pPr>
      <w:r w:rsidDel="00000000" w:rsidR="00000000" w:rsidRPr="00000000">
        <w:rPr>
          <w:rtl w:val="0"/>
        </w:rPr>
        <w:t xml:space="preserve">        print(info)</w:t>
      </w:r>
    </w:p>
    <w:p w:rsidR="00000000" w:rsidDel="00000000" w:rsidP="00000000" w:rsidRDefault="00000000" w:rsidRPr="00000000" w14:paraId="000011B3">
      <w:pPr>
        <w:pStyle w:val="Heading2"/>
        <w:rPr/>
      </w:pPr>
      <w:bookmarkStart w:colFirst="0" w:colLast="0" w:name="_apwql2md5ngd" w:id="491"/>
      <w:bookmarkEnd w:id="491"/>
      <w:r w:rsidDel="00000000" w:rsidR="00000000" w:rsidRPr="00000000">
        <w:rPr>
          <w:rtl w:val="0"/>
        </w:rPr>
        <w:t xml:space="preserve">Loading Dlt Exports from GCS Filesystems</w:t>
      </w:r>
    </w:p>
    <w:p w:rsidR="00000000" w:rsidDel="00000000" w:rsidP="00000000" w:rsidRDefault="00000000" w:rsidRPr="00000000" w14:paraId="000011B4">
      <w:pPr>
        <w:rPr>
          <w:rFonts w:ascii="Consolas" w:cs="Consolas" w:eastAsia="Consolas" w:hAnsi="Consolas"/>
          <w:color w:val="d1d2d3"/>
          <w:sz w:val="18"/>
          <w:szCs w:val="18"/>
        </w:rPr>
      </w:pPr>
      <w:r w:rsidDel="00000000" w:rsidR="00000000" w:rsidRPr="00000000">
        <w:rPr>
          <w:rtl w:val="0"/>
        </w:rPr>
        <w:t xml:space="preserve">When using the filesystem destination, you may have issues reading the files exported because dlt will by default compress the files. </w:t>
        <w:br w:type="textWrapping"/>
        <w:br w:type="textWrapping"/>
        <w:t xml:space="preserve">If you are using </w:t>
      </w:r>
      <w:r w:rsidDel="00000000" w:rsidR="00000000" w:rsidRPr="00000000">
        <w:rPr>
          <w:rFonts w:ascii="Consolas" w:cs="Consolas" w:eastAsia="Consolas" w:hAnsi="Consolas"/>
          <w:color w:val="e8912d"/>
          <w:sz w:val="18"/>
          <w:szCs w:val="18"/>
          <w:rtl w:val="0"/>
        </w:rPr>
        <w:t xml:space="preserve">loader_file_format="parquet"</w:t>
      </w:r>
      <w:r w:rsidDel="00000000" w:rsidR="00000000" w:rsidRPr="00000000">
        <w:rPr>
          <w:rtl w:val="0"/>
        </w:rPr>
        <w:t xml:space="preserve"> then BigQuery should cope with this compression OK. If you want to use jsonl or csv format however, then you may need to disable file compression to avoid issues with reading the files directly in BigQuery. To do this set the following config:</w:t>
        <w:br w:type="textWrapping"/>
        <w:br w:type="textWrapping"/>
      </w:r>
      <w:r w:rsidDel="00000000" w:rsidR="00000000" w:rsidRPr="00000000">
        <w:rPr>
          <w:rFonts w:ascii="Consolas" w:cs="Consolas" w:eastAsia="Consolas" w:hAnsi="Consolas"/>
          <w:color w:val="d1d2d3"/>
          <w:sz w:val="18"/>
          <w:szCs w:val="18"/>
          <w:rtl w:val="0"/>
        </w:rPr>
        <w:t xml:space="preserve">[normalize.data_writer]</w:t>
      </w:r>
    </w:p>
    <w:p w:rsidR="00000000" w:rsidDel="00000000" w:rsidP="00000000" w:rsidRDefault="00000000" w:rsidRPr="00000000" w14:paraId="000011B5">
      <w:pPr>
        <w:rPr/>
      </w:pPr>
      <w:r w:rsidDel="00000000" w:rsidR="00000000" w:rsidRPr="00000000">
        <w:rPr>
          <w:rFonts w:ascii="Consolas" w:cs="Consolas" w:eastAsia="Consolas" w:hAnsi="Consolas"/>
          <w:color w:val="d1d2d3"/>
          <w:sz w:val="18"/>
          <w:szCs w:val="18"/>
          <w:rtl w:val="0"/>
        </w:rPr>
        <w:t xml:space="preserve">disable_compression = true</w:t>
      </w:r>
      <w:r w:rsidDel="00000000" w:rsidR="00000000" w:rsidRPr="00000000">
        <w:rPr>
          <w:rtl w:val="0"/>
        </w:rPr>
        <w:t xml:space="preserve">   There is further information at </w:t>
      </w:r>
      <w:hyperlink r:id="rId321">
        <w:r w:rsidDel="00000000" w:rsidR="00000000" w:rsidRPr="00000000">
          <w:rPr>
            <w:color w:val="1155cc"/>
            <w:u w:val="single"/>
            <w:rtl w:val="0"/>
          </w:rPr>
          <w:t xml:space="preserve">https://dlthub.com/docs/dlt-ecosystem/destinations/filesystem#file-compression</w:t>
        </w:r>
      </w:hyperlink>
      <w:r w:rsidDel="00000000" w:rsidR="00000000" w:rsidRPr="00000000">
        <w:rPr>
          <w:rtl w:val="0"/>
        </w:rPr>
        <w:t xml:space="preserve"> </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shd w:fill="ffffff" w:val="clear"/>
        <w:spacing w:after="0" w:lineRule="auto"/>
        <w:rPr>
          <w:color w:val="1f2328"/>
        </w:rPr>
      </w:pPr>
      <w:r w:rsidDel="00000000" w:rsidR="00000000" w:rsidRPr="00000000">
        <w:rPr>
          <w:color w:val="1f2328"/>
          <w:rtl w:val="0"/>
        </w:rPr>
        <w:t xml:space="preserve">[WARNING]: Test 'test.taxi_rides_ny.relationships_stg_yellow_tripdata_dropoff_locationid__locationid__ref_taxi_zone_lookup_csv_.085c4830e7' (models/staging/schema.yml) depends on a node named 'taxi_zone_lookup.csv' in package '' which was not found</w:t>
      </w:r>
    </w:p>
    <w:p w:rsidR="00000000" w:rsidDel="00000000" w:rsidP="00000000" w:rsidRDefault="00000000" w:rsidRPr="00000000" w14:paraId="000011B8">
      <w:pPr>
        <w:shd w:fill="ffffff" w:val="clear"/>
        <w:spacing w:after="0" w:lineRule="auto"/>
        <w:rPr>
          <w:color w:val="1f2328"/>
        </w:rPr>
      </w:pPr>
      <w:r w:rsidDel="00000000" w:rsidR="00000000" w:rsidRPr="00000000">
        <w:rPr>
          <w:color w:val="1f2328"/>
          <w:rtl w:val="0"/>
        </w:rPr>
        <w:t xml:space="preserve">solve: This warning indicates that dbt is trying to reference a model or source named taxi_zone_lookup.csv, but it cannot find it. We might have a typo in our ref() function.</w:t>
      </w:r>
    </w:p>
    <w:p w:rsidR="00000000" w:rsidDel="00000000" w:rsidP="00000000" w:rsidRDefault="00000000" w:rsidRPr="00000000" w14:paraId="000011B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tests:</w:t>
      </w:r>
    </w:p>
    <w:p w:rsidR="00000000" w:rsidDel="00000000" w:rsidP="00000000" w:rsidRDefault="00000000" w:rsidRPr="00000000" w14:paraId="000011B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name: relationships_stg_yellow_tripdata_dropoff_locationid</w:t>
      </w:r>
    </w:p>
    <w:p w:rsidR="00000000" w:rsidDel="00000000" w:rsidP="00000000" w:rsidRDefault="00000000" w:rsidRPr="00000000" w14:paraId="000011B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description: "Ensure dropoff_location_id exists in taxi_zone_lookup.csv"</w:t>
      </w:r>
    </w:p>
    <w:p w:rsidR="00000000" w:rsidDel="00000000" w:rsidP="00000000" w:rsidRDefault="00000000" w:rsidRPr="00000000" w14:paraId="000011B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relationships:</w:t>
      </w:r>
    </w:p>
    <w:p w:rsidR="00000000" w:rsidDel="00000000" w:rsidP="00000000" w:rsidRDefault="00000000" w:rsidRPr="00000000" w14:paraId="000011B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ref('taxi_zone_lookup.csv')  # ❌ Wrong reference</w:t>
      </w:r>
    </w:p>
    <w:p w:rsidR="00000000" w:rsidDel="00000000" w:rsidP="00000000" w:rsidRDefault="00000000" w:rsidRPr="00000000" w14:paraId="000011BE">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field: locationid</w:t>
      </w:r>
    </w:p>
    <w:p w:rsidR="00000000" w:rsidDel="00000000" w:rsidP="00000000" w:rsidRDefault="00000000" w:rsidRPr="00000000" w14:paraId="000011BF">
      <w:pPr>
        <w:shd w:fill="ffffff" w:val="clear"/>
        <w:spacing w:after="0" w:lineRule="auto"/>
        <w:rPr>
          <w:color w:val="1f2328"/>
        </w:rPr>
      </w:pPr>
      <w:r w:rsidDel="00000000" w:rsidR="00000000" w:rsidRPr="00000000">
        <w:rPr>
          <w:color w:val="1f2328"/>
          <w:rtl w:val="0"/>
        </w:rPr>
        <w:t xml:space="preserve">to:</w:t>
      </w:r>
    </w:p>
    <w:p w:rsidR="00000000" w:rsidDel="00000000" w:rsidP="00000000" w:rsidRDefault="00000000" w:rsidRPr="00000000" w14:paraId="000011C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  # ✅ Correct reference</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t xml:space="preserve">When I ran </w:t>
      </w:r>
      <w:r w:rsidDel="00000000" w:rsidR="00000000" w:rsidRPr="00000000">
        <w:rPr>
          <w:rFonts w:ascii="Roboto Mono" w:cs="Roboto Mono" w:eastAsia="Roboto Mono" w:hAnsi="Roboto Mono"/>
          <w:color w:val="188038"/>
          <w:rtl w:val="0"/>
        </w:rPr>
        <w:t xml:space="preserve">df_spark = spark.createDataFrame(df_pandas)</w:t>
      </w:r>
      <w:r w:rsidDel="00000000" w:rsidR="00000000" w:rsidRPr="00000000">
        <w:rPr>
          <w:rtl w:val="0"/>
        </w:rPr>
        <w:t xml:space="preserve">, I encountered an error indicating a version mismatch between Pandas and Spark. To resolve this, I had two options: either downgrade Pandas to a version below 2 or upgrade Spark to version 3.5.5. I chose to upgrade Spark to 3.5.5, and it worked.</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pStyle w:val="Heading3"/>
        <w:keepNext w:val="0"/>
        <w:keepLines w:val="0"/>
        <w:spacing w:before="280" w:lineRule="auto"/>
        <w:rPr>
          <w:b w:val="1"/>
          <w:color w:val="000000"/>
          <w:sz w:val="26"/>
          <w:szCs w:val="26"/>
        </w:rPr>
      </w:pPr>
      <w:bookmarkStart w:colFirst="0" w:colLast="0" w:name="_qhalibgrq47y" w:id="492"/>
      <w:bookmarkEnd w:id="492"/>
      <w:r w:rsidDel="00000000" w:rsidR="00000000" w:rsidRPr="00000000">
        <w:rPr>
          <w:b w:val="1"/>
          <w:color w:val="000000"/>
          <w:sz w:val="26"/>
          <w:szCs w:val="26"/>
          <w:rtl w:val="0"/>
        </w:rPr>
        <w:t xml:space="preserve">Avoiding Backpressure in Flink</w:t>
      </w:r>
    </w:p>
    <w:p w:rsidR="00000000" w:rsidDel="00000000" w:rsidP="00000000" w:rsidRDefault="00000000" w:rsidRPr="00000000" w14:paraId="000011C6">
      <w:pPr>
        <w:numPr>
          <w:ilvl w:val="0"/>
          <w:numId w:val="24"/>
        </w:numPr>
        <w:spacing w:after="0" w:afterAutospacing="0" w:before="240" w:lineRule="auto"/>
        <w:ind w:left="720" w:hanging="360"/>
      </w:pPr>
      <w:r w:rsidDel="00000000" w:rsidR="00000000" w:rsidRPr="00000000">
        <w:rPr>
          <w:b w:val="1"/>
          <w:rtl w:val="0"/>
        </w:rPr>
        <w:t xml:space="preserve">What’s Backpressure?</w:t>
        <w:br w:type="textWrapping"/>
      </w:r>
    </w:p>
    <w:p w:rsidR="00000000" w:rsidDel="00000000" w:rsidP="00000000" w:rsidRDefault="00000000" w:rsidRPr="00000000" w14:paraId="000011C7">
      <w:pPr>
        <w:numPr>
          <w:ilvl w:val="1"/>
          <w:numId w:val="24"/>
        </w:numPr>
        <w:spacing w:after="0" w:afterAutospacing="0" w:before="0" w:beforeAutospacing="0" w:lineRule="auto"/>
        <w:ind w:left="1440" w:hanging="360"/>
      </w:pPr>
      <w:r w:rsidDel="00000000" w:rsidR="00000000" w:rsidRPr="00000000">
        <w:rPr>
          <w:rtl w:val="0"/>
        </w:rPr>
        <w:t xml:space="preserve">It happens when </w:t>
      </w:r>
      <w:r w:rsidDel="00000000" w:rsidR="00000000" w:rsidRPr="00000000">
        <w:rPr>
          <w:b w:val="1"/>
          <w:rtl w:val="0"/>
        </w:rPr>
        <w:t xml:space="preserve">Flink processes data slower</w:t>
      </w:r>
      <w:r w:rsidDel="00000000" w:rsidR="00000000" w:rsidRPr="00000000">
        <w:rPr>
          <w:rtl w:val="0"/>
        </w:rPr>
        <w:t xml:space="preserve"> than Kafka produces it.</w:t>
      </w:r>
    </w:p>
    <w:p w:rsidR="00000000" w:rsidDel="00000000" w:rsidP="00000000" w:rsidRDefault="00000000" w:rsidRPr="00000000" w14:paraId="000011C8">
      <w:pPr>
        <w:numPr>
          <w:ilvl w:val="1"/>
          <w:numId w:val="24"/>
        </w:numPr>
        <w:spacing w:after="0" w:afterAutospacing="0" w:before="0" w:beforeAutospacing="0" w:lineRule="auto"/>
        <w:ind w:left="1440" w:hanging="360"/>
      </w:pPr>
      <w:r w:rsidDel="00000000" w:rsidR="00000000" w:rsidRPr="00000000">
        <w:rPr>
          <w:rtl w:val="0"/>
        </w:rPr>
        <w:t xml:space="preserve">This leads to </w:t>
      </w:r>
      <w:r w:rsidDel="00000000" w:rsidR="00000000" w:rsidRPr="00000000">
        <w:rPr>
          <w:b w:val="1"/>
          <w:rtl w:val="0"/>
        </w:rPr>
        <w:t xml:space="preserve">increased memory usage</w:t>
      </w:r>
      <w:r w:rsidDel="00000000" w:rsidR="00000000" w:rsidRPr="00000000">
        <w:rPr>
          <w:rtl w:val="0"/>
        </w:rPr>
        <w:t xml:space="preserve"> and can </w:t>
      </w:r>
      <w:r w:rsidDel="00000000" w:rsidR="00000000" w:rsidRPr="00000000">
        <w:rPr>
          <w:b w:val="1"/>
          <w:rtl w:val="0"/>
        </w:rPr>
        <w:t xml:space="preserve">slow down or crash the job</w:t>
      </w:r>
      <w:r w:rsidDel="00000000" w:rsidR="00000000" w:rsidRPr="00000000">
        <w:rPr>
          <w:rtl w:val="0"/>
        </w:rPr>
        <w:t xml:space="preserve">.</w:t>
      </w:r>
    </w:p>
    <w:p w:rsidR="00000000" w:rsidDel="00000000" w:rsidP="00000000" w:rsidRDefault="00000000" w:rsidRPr="00000000" w14:paraId="000011C9">
      <w:pPr>
        <w:numPr>
          <w:ilvl w:val="0"/>
          <w:numId w:val="24"/>
        </w:numPr>
        <w:spacing w:after="0" w:afterAutospacing="0" w:before="0" w:beforeAutospacing="0" w:lineRule="auto"/>
        <w:ind w:left="720" w:hanging="360"/>
      </w:pPr>
      <w:r w:rsidDel="00000000" w:rsidR="00000000" w:rsidRPr="00000000">
        <w:rPr>
          <w:b w:val="1"/>
          <w:rtl w:val="0"/>
        </w:rPr>
        <w:t xml:space="preserve">How to Fix It?</w:t>
        <w:br w:type="textWrapping"/>
      </w:r>
    </w:p>
    <w:p w:rsidR="00000000" w:rsidDel="00000000" w:rsidP="00000000" w:rsidRDefault="00000000" w:rsidRPr="00000000" w14:paraId="000011CA">
      <w:pPr>
        <w:numPr>
          <w:ilvl w:val="1"/>
          <w:numId w:val="24"/>
        </w:numPr>
        <w:spacing w:after="0" w:afterAutospacing="0" w:before="0" w:beforeAutospacing="0" w:lineRule="auto"/>
        <w:ind w:left="1440" w:hanging="360"/>
      </w:pPr>
      <w:r w:rsidDel="00000000" w:rsidR="00000000" w:rsidRPr="00000000">
        <w:rPr>
          <w:rtl w:val="0"/>
        </w:rPr>
        <w:t xml:space="preserve">Adjust Kafka’s </w:t>
      </w:r>
      <w:r w:rsidDel="00000000" w:rsidR="00000000" w:rsidRPr="00000000">
        <w:rPr>
          <w:b w:val="1"/>
          <w:rtl w:val="0"/>
        </w:rPr>
        <w:t xml:space="preserve">consumer parallelism</w:t>
      </w:r>
      <w:r w:rsidDel="00000000" w:rsidR="00000000" w:rsidRPr="00000000">
        <w:rPr>
          <w:rtl w:val="0"/>
        </w:rPr>
        <w:t xml:space="preserve"> to </w:t>
      </w:r>
      <w:r w:rsidDel="00000000" w:rsidR="00000000" w:rsidRPr="00000000">
        <w:rPr>
          <w:b w:val="1"/>
          <w:rtl w:val="0"/>
        </w:rPr>
        <w:t xml:space="preserve">match the producer rate</w:t>
      </w:r>
      <w:r w:rsidDel="00000000" w:rsidR="00000000" w:rsidRPr="00000000">
        <w:rPr>
          <w:rtl w:val="0"/>
        </w:rPr>
        <w:t xml:space="preserve">.</w:t>
      </w:r>
    </w:p>
    <w:p w:rsidR="00000000" w:rsidDel="00000000" w:rsidP="00000000" w:rsidRDefault="00000000" w:rsidRPr="00000000" w14:paraId="000011CB">
      <w:pPr>
        <w:numPr>
          <w:ilvl w:val="1"/>
          <w:numId w:val="24"/>
        </w:numPr>
        <w:spacing w:after="0" w:afterAutospacing="0" w:before="0" w:beforeAutospacing="0" w:lineRule="auto"/>
        <w:ind w:left="1440" w:hanging="360"/>
      </w:pPr>
      <w:r w:rsidDel="00000000" w:rsidR="00000000" w:rsidRPr="00000000">
        <w:rPr>
          <w:b w:val="1"/>
          <w:rtl w:val="0"/>
        </w:rPr>
        <w:t xml:space="preserve">Increase partitions</w:t>
      </w:r>
      <w:r w:rsidDel="00000000" w:rsidR="00000000" w:rsidRPr="00000000">
        <w:rPr>
          <w:rtl w:val="0"/>
        </w:rPr>
        <w:t xml:space="preserve"> in Kafka to allow more parallel processing.</w:t>
      </w:r>
    </w:p>
    <w:p w:rsidR="00000000" w:rsidDel="00000000" w:rsidP="00000000" w:rsidRDefault="00000000" w:rsidRPr="00000000" w14:paraId="000011CC">
      <w:pPr>
        <w:numPr>
          <w:ilvl w:val="1"/>
          <w:numId w:val="24"/>
        </w:numPr>
        <w:spacing w:after="0" w:afterAutospacing="0" w:before="0" w:beforeAutospacing="0" w:lineRule="auto"/>
        <w:ind w:left="1440" w:hanging="360"/>
      </w:pPr>
      <w:r w:rsidDel="00000000" w:rsidR="00000000" w:rsidRPr="00000000">
        <w:rPr>
          <w:rtl w:val="0"/>
        </w:rPr>
        <w:t xml:space="preserve">Monitor </w:t>
      </w:r>
      <w:r w:rsidDel="00000000" w:rsidR="00000000" w:rsidRPr="00000000">
        <w:rPr>
          <w:b w:val="1"/>
          <w:rtl w:val="0"/>
        </w:rPr>
        <w:t xml:space="preserve">Flink metrics</w:t>
      </w:r>
      <w:r w:rsidDel="00000000" w:rsidR="00000000" w:rsidRPr="00000000">
        <w:rPr>
          <w:rtl w:val="0"/>
        </w:rPr>
        <w:t xml:space="preserve"> to detect backpressure.</w:t>
      </w:r>
    </w:p>
    <w:p w:rsidR="00000000" w:rsidDel="00000000" w:rsidP="00000000" w:rsidRDefault="00000000" w:rsidRPr="00000000" w14:paraId="000011CD">
      <w:pPr>
        <w:numPr>
          <w:ilvl w:val="0"/>
          <w:numId w:val="2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env.set_parallelism(4)  # Adjust parallelism to avoid bottlenecks</w:t>
      </w:r>
      <w:r w:rsidDel="00000000" w:rsidR="00000000" w:rsidRPr="00000000">
        <w:rPr>
          <w:rtl w:val="0"/>
        </w:rPr>
      </w:r>
    </w:p>
    <w:sectPr>
      <w:headerReference r:id="rId322" w:type="default"/>
      <w:footerReference r:id="rId323"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ra Sudindranath" w:id="0" w:date="2025-03-26T02:16:52Z">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option to resolving this issue is to add a "name: pg-network" parameter under the "networks" definition in docker-compose.yml. This forces docker-compose to use that name and not a name based on the project name (which, in this case is the directly "2_docker_sql").</w:t>
      </w:r>
    </w:p>
  </w:comment>
  <w:comment w:author="Krishna Parthasarathy" w:id="1" w:date="2025-01-19T09:08:09Z">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E">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oom.com/share/710e3297487b409d94df0e8da1c984ce" TargetMode="External"/><Relationship Id="rId190" Type="http://schemas.openxmlformats.org/officeDocument/2006/relationships/hyperlink" Target="http://csv.gz" TargetMode="External"/><Relationship Id="rId42" Type="http://schemas.openxmlformats.org/officeDocument/2006/relationships/hyperlink" Target="https://courses.datatalks.club/de-zoomcamp-2025/enrollment" TargetMode="External"/><Relationship Id="rId41" Type="http://schemas.openxmlformats.org/officeDocument/2006/relationships/hyperlink" Target="https://courses.datatalks.club/de-zoomcamp-2025/enrollment" TargetMode="External"/><Relationship Id="rId44" Type="http://schemas.openxmlformats.org/officeDocument/2006/relationships/hyperlink" Target="https://datatalks-club.slack.com/archives/C01FABYF2RG/p1705405136490529" TargetMode="External"/><Relationship Id="rId194" Type="http://schemas.openxmlformats.org/officeDocument/2006/relationships/hyperlink" Target="https://www.youtube.com/watch?v=Mork172sK_c&amp;t=22s&amp;ab_channel=Victoria" TargetMode="External"/><Relationship Id="rId43" Type="http://schemas.openxmlformats.org/officeDocument/2006/relationships/image" Target="media/image6.png"/><Relationship Id="rId193" Type="http://schemas.openxmlformats.org/officeDocument/2006/relationships/hyperlink" Target="https://github.com/DataTalksClub/data-engineering-zoomcamp/blob/main/03-data-warehouse/extras/web_to_gcs.py" TargetMode="External"/><Relationship Id="rId46" Type="http://schemas.openxmlformats.org/officeDocument/2006/relationships/hyperlink" Target="https://datatalks-club.slack.com/archives/C04J4U9NK46" TargetMode="External"/><Relationship Id="rId192" Type="http://schemas.openxmlformats.org/officeDocument/2006/relationships/hyperlink" Target="https://pandas.pydata.org/docs/user_guide/integer_na.html" TargetMode="External"/><Relationship Id="rId45" Type="http://schemas.openxmlformats.org/officeDocument/2006/relationships/hyperlink" Target="https://www.youtube.com/watch?v=ae-CV2KfoN0&amp;list=PL3MmuxUbc_hJed7dXYoJw8DoCuVHhGEQb" TargetMode="External"/><Relationship Id="rId191" Type="http://schemas.openxmlformats.org/officeDocument/2006/relationships/hyperlink" Target="https://pandas.pydata.org/docs/reference/api/pandas.read_csv.html" TargetMode="External"/><Relationship Id="rId48" Type="http://schemas.openxmlformats.org/officeDocument/2006/relationships/hyperlink" Target="https://github.com/DataTalksClub/nyc-tlc-data" TargetMode="External"/><Relationship Id="rId187" Type="http://schemas.openxmlformats.org/officeDocument/2006/relationships/hyperlink" Target="http://github.com/" TargetMode="External"/><Relationship Id="rId47" Type="http://schemas.openxmlformats.org/officeDocument/2006/relationships/hyperlink" Target="https://calendar.google.com/calendar/?cid=ZXIxcjA1M3ZlYjJpcXU0dTFmaG02MzVxMG9AZ3JvdXAuY2FsZW5kYXIuZ29vZ2xlLmNvbQ" TargetMode="External"/><Relationship Id="rId186" Type="http://schemas.openxmlformats.org/officeDocument/2006/relationships/hyperlink" Target="https://datatalks-club.slack.com/archives/C01FABYF2RG/p1708030955851629" TargetMode="External"/><Relationship Id="rId185" Type="http://schemas.openxmlformats.org/officeDocument/2006/relationships/hyperlink" Target="https://youtu.be/J0XCDyKiU64?si=2CTg3H63wyJTf5Vy&amp;t=102" TargetMode="External"/><Relationship Id="rId49" Type="http://schemas.openxmlformats.org/officeDocument/2006/relationships/hyperlink" Target="https://github.com/DataTalksClub/data-engineering-zoomcamp/tree/main/cohorts/2022" TargetMode="External"/><Relationship Id="rId184" Type="http://schemas.openxmlformats.org/officeDocument/2006/relationships/hyperlink" Target="https://github.com/DataTalksClub/data-engineering-zoomcamp/blob/main/04-analytics-engineering/dbt_cloud_setup.md" TargetMode="External"/><Relationship Id="rId189" Type="http://schemas.openxmlformats.org/officeDocument/2006/relationships/hyperlink" Target="https://github.com/sebastian2296/data-engineering-zoomcamp/blob/main/week_4_analytics_engineering/web_to_gcs.py" TargetMode="External"/><Relationship Id="rId188" Type="http://schemas.openxmlformats.org/officeDocument/2006/relationships/hyperlink" Target="https://docs.getdbt.com/docs/deploy/ci-jobs#prerequisites" TargetMode="External"/><Relationship Id="rId31" Type="http://schemas.openxmlformats.org/officeDocument/2006/relationships/hyperlink" Target="https://calendar.google.com/calendar/?cid=ZXIxcjA1M3ZlYjJpcXU0dTFmaG02MzVxMG9AZ3JvdXAuY2FsZW5kYXIuZ29vZ2xlLmNvbQ" TargetMode="External"/><Relationship Id="rId30" Type="http://schemas.openxmlformats.org/officeDocument/2006/relationships/hyperlink" Target="https://courses.datatalks.club/de-zoomcamp-2025/" TargetMode="External"/><Relationship Id="rId33" Type="http://schemas.openxmlformats.org/officeDocument/2006/relationships/hyperlink" Target="https://datatalks-club.slack.com/archives/C01FABYF2RG/p1705400632457179" TargetMode="External"/><Relationship Id="rId183" Type="http://schemas.openxmlformats.org/officeDocument/2006/relationships/hyperlink" Target="https://docs.getdbt.com/docs/cloud/git/import-a-project-by-git-url" TargetMode="External"/><Relationship Id="rId32" Type="http://schemas.openxmlformats.org/officeDocument/2006/relationships/hyperlink" Target="https://docs.google.com/spreadsheets/d/e/2PACX-1vQACMLuutV5rvXg5qICuJGL-yZqIV0FBD84CxPdC5eZHf8TfzB-CJT_3Mo7U7oGVTXmSihPgQxuuoku/pubhtml" TargetMode="External"/><Relationship Id="rId182" Type="http://schemas.openxmlformats.org/officeDocument/2006/relationships/image" Target="media/image33.png"/><Relationship Id="rId35" Type="http://schemas.openxmlformats.org/officeDocument/2006/relationships/image" Target="media/image59.png"/><Relationship Id="rId181" Type="http://schemas.openxmlformats.org/officeDocument/2006/relationships/hyperlink" Target="https://docs.docker.com/desktop/features/vmm/" TargetMode="External"/><Relationship Id="rId34" Type="http://schemas.openxmlformats.org/officeDocument/2006/relationships/hyperlink" Target="https://datatalks-club.slack.com/archives/C01FABYF2RG/p1705402507285759" TargetMode="External"/><Relationship Id="rId180" Type="http://schemas.openxmlformats.org/officeDocument/2006/relationships/hyperlink" Target="https://cloud.google.com/bigquery/docs/tables-intro" TargetMode="External"/><Relationship Id="rId37" Type="http://schemas.openxmlformats.org/officeDocument/2006/relationships/hyperlink" Target="https://datatalks-club.slack.com/archives/C01FABYF2RG/p1706846846359379?thread_ts=1706825019.546229&amp;cid=C01FABYF2RG" TargetMode="External"/><Relationship Id="rId176" Type="http://schemas.openxmlformats.org/officeDocument/2006/relationships/image" Target="media/image39.png"/><Relationship Id="rId297" Type="http://schemas.openxmlformats.org/officeDocument/2006/relationships/hyperlink" Target="https://stackoverflow.com/questions/63941429/user-not-authorized-to-act-as-service-account-when-using-workload-identity" TargetMode="External"/><Relationship Id="rId36" Type="http://schemas.openxmlformats.org/officeDocument/2006/relationships/hyperlink" Target="https://courses.datatalks.club/de-zoomcamp-2025/leaderboard" TargetMode="External"/><Relationship Id="rId175" Type="http://schemas.openxmlformats.org/officeDocument/2006/relationships/image" Target="media/image71.jpg"/><Relationship Id="rId296" Type="http://schemas.openxmlformats.org/officeDocument/2006/relationships/hyperlink" Target="https://airflow.apache.org/docs/apache-airflow-providers-google/stable/_modules/airflow/providers/google/cloud/operators/dataproc.html"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40.jpg"/><Relationship Id="rId295" Type="http://schemas.openxmlformats.org/officeDocument/2006/relationships/hyperlink" Target="https://airflow.apache.org/docs/apache-airflow-providers-google/stable/_api/airflow/providers/google/cloud/operators/dataproc/index.html"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image" Target="media/image13.jpg"/><Relationship Id="rId294" Type="http://schemas.openxmlformats.org/officeDocument/2006/relationships/hyperlink" Target="https://github.com/sungchun12/airflow-toolkit/blob/95d40ac76122de337e1b1cdc8eed35ba1c3051ed/dags/examples/dbt_cloud_example.py" TargetMode="External"/><Relationship Id="rId179" Type="http://schemas.openxmlformats.org/officeDocument/2006/relationships/hyperlink" Target="https://cloud.google.com/bigquery/docs/external-tables" TargetMode="External"/><Relationship Id="rId178" Type="http://schemas.openxmlformats.org/officeDocument/2006/relationships/hyperlink" Target="https://cloud.google.com/bigquery/docs/partitioned-tables#limitations" TargetMode="External"/><Relationship Id="rId299" Type="http://schemas.openxmlformats.org/officeDocument/2006/relationships/image" Target="media/image5.png"/><Relationship Id="rId177" Type="http://schemas.openxmlformats.org/officeDocument/2006/relationships/image" Target="media/image8.png"/><Relationship Id="rId298" Type="http://schemas.openxmlformats.org/officeDocument/2006/relationships/image" Target="media/image10.png"/><Relationship Id="rId20" Type="http://schemas.openxmlformats.org/officeDocument/2006/relationships/hyperlink" Target="https://www.youtube.com/playlist?list=PL3MmuxUbc_hJjEePXIdE-LVUx_1ZZjYGW" TargetMode="External"/><Relationship Id="rId22" Type="http://schemas.openxmlformats.org/officeDocument/2006/relationships/hyperlink" Target="https://www.youtube.com/playlist?list=PLEK3H8YwZn1oPPShk2p5k3E9vO-gPnUCf" TargetMode="External"/><Relationship Id="rId21" Type="http://schemas.openxmlformats.org/officeDocument/2006/relationships/hyperlink" Target="https://www.youtube.com/playlist?list=PL3MmuxUbc_hJZdpLpRHp7dg6EOx828q6y" TargetMode="External"/><Relationship Id="rId24" Type="http://schemas.openxmlformats.org/officeDocument/2006/relationships/hyperlink" Target="https://datatalks-club.slack.com/archives/C01FABYF2RG/p1700600037721829" TargetMode="External"/><Relationship Id="rId23" Type="http://schemas.openxmlformats.org/officeDocument/2006/relationships/hyperlink" Target="https://datatalks-club.slack.com/archives/C01FABYF2RG/p1704887884640539" TargetMode="External"/><Relationship Id="rId26" Type="http://schemas.openxmlformats.org/officeDocument/2006/relationships/hyperlink" Target="https://t.me/dezoomcamp" TargetMode="External"/><Relationship Id="rId25" Type="http://schemas.openxmlformats.org/officeDocument/2006/relationships/hyperlink" Target="https://github.com/DataTalksClub/zoomcamp-analytics/tree/main/data/de-zoomcamp-2023" TargetMode="External"/><Relationship Id="rId28" Type="http://schemas.openxmlformats.org/officeDocument/2006/relationships/hyperlink" Target="https://calendar.google.com/calendar/?cid=ZXIxcjA1M3ZlYjJpcXU0dTFmaG02MzVxMG9AZ3JvdXAuY2FsZW5kYXIuZ29vZ2xlLmNvbQ" TargetMode="External"/><Relationship Id="rId27" Type="http://schemas.openxmlformats.org/officeDocument/2006/relationships/hyperlink" Target="https://datatalks-club.slack.com/archives/C01FABYF2RG" TargetMode="External"/><Relationship Id="rId29" Type="http://schemas.openxmlformats.org/officeDocument/2006/relationships/hyperlink" Target="https://www.youtube.com/c/DataTalksClub" TargetMode="External"/><Relationship Id="rId11" Type="http://schemas.openxmlformats.org/officeDocument/2006/relationships/hyperlink" Target="https://datatalks.club/blog/guide-to-free-online-courses-at-datatalks-club.html" TargetMode="External"/><Relationship Id="rId10" Type="http://schemas.openxmlformats.org/officeDocument/2006/relationships/hyperlink" Target="https://github.com/DataTalksClub/data-engineering-zoomcamp/blob/main/README.md#prerequisites" TargetMode="External"/><Relationship Id="rId13" Type="http://schemas.openxmlformats.org/officeDocument/2006/relationships/hyperlink" Target="https://www.youtube.com/playlist?list=PLEK3H8YwZn1oPPShk2p5k3E9vO-gPnUCf" TargetMode="External"/><Relationship Id="rId12" Type="http://schemas.openxmlformats.org/officeDocument/2006/relationships/hyperlink" Target="https://www.youtube.com/watch?v=R0JAFvDCmSY" TargetMode="External"/><Relationship Id="rId15" Type="http://schemas.openxmlformats.org/officeDocument/2006/relationships/hyperlink" Target="https://www.youtube.com/playlist?list=PL3MmuxUbc_hJed7dXYoJw8DoCuVHhGEQb" TargetMode="External"/><Relationship Id="rId198" Type="http://schemas.openxmlformats.org/officeDocument/2006/relationships/image" Target="media/image11.png"/><Relationship Id="rId14" Type="http://schemas.openxmlformats.org/officeDocument/2006/relationships/hyperlink" Target="https://github.com/DataTalksClub/data-engineering-zoomcamp/tree/main/cohorts" TargetMode="External"/><Relationship Id="rId197" Type="http://schemas.openxmlformats.org/officeDocument/2006/relationships/hyperlink" Target="https://learningdataengineering540969211.wordpress.com/dbt-cloud-and-bigquery-an-effort-to-try-and-resolve-location-issues/" TargetMode="External"/><Relationship Id="rId17" Type="http://schemas.openxmlformats.org/officeDocument/2006/relationships/hyperlink" Target="https://www.youtube.com/playlist?list=PL3MmuxUbc_hKVX8VnwWCPaWlIHf1qmg8s" TargetMode="External"/><Relationship Id="rId196" Type="http://schemas.openxmlformats.org/officeDocument/2006/relationships/hyperlink" Target="https://github.com/dbt-labs/dbt-bigquery/issues/19#issuecomment-635545315" TargetMode="External"/><Relationship Id="rId16" Type="http://schemas.openxmlformats.org/officeDocument/2006/relationships/hyperlink" Target="https://www.youtube.com/playlist?list=PL3MmuxUbc_hJed7dXYoJw8DoCuVHhGEQb" TargetMode="External"/><Relationship Id="rId195" Type="http://schemas.openxmlformats.org/officeDocument/2006/relationships/image" Target="media/image26.png"/><Relationship Id="rId19" Type="http://schemas.openxmlformats.org/officeDocument/2006/relationships/hyperlink" Target="https://www.youtube.com/playlist?list=PL3MmuxUbc_hKVX8VnwWCPaWlIHf1qmg8s"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image" Target="media/image25.png"/><Relationship Id="rId84" Type="http://schemas.openxmlformats.org/officeDocument/2006/relationships/hyperlink" Target="https://pureinfotech.com/install-wsl-windows-11/" TargetMode="External"/><Relationship Id="rId83" Type="http://schemas.openxmlformats.org/officeDocument/2006/relationships/hyperlink" Target="https://pureinfotech.com/install-wsl-windows-11/" TargetMode="External"/><Relationship Id="rId86" Type="http://schemas.openxmlformats.org/officeDocument/2006/relationships/hyperlink" Target="about:blank" TargetMode="External"/><Relationship Id="rId85" Type="http://schemas.openxmlformats.org/officeDocument/2006/relationships/hyperlink" Target="https://imgur.com/CfESyNt" TargetMode="External"/><Relationship Id="rId88" Type="http://schemas.openxmlformats.org/officeDocument/2006/relationships/hyperlink" Target="https://medium.com/@vivekslair/setting-up-docker-in-macos-ee36d37b3be2" TargetMode="External"/><Relationship Id="rId150" Type="http://schemas.openxmlformats.org/officeDocument/2006/relationships/hyperlink" Target="https://kestra.io/docs/how-to-guides/google-credentials#add-service-account-as-a-secret" TargetMode="External"/><Relationship Id="rId271" Type="http://schemas.openxmlformats.org/officeDocument/2006/relationships/hyperlink" Target="https://cloud.google.com/storage/docs/gsutil_install" TargetMode="External"/><Relationship Id="rId87" Type="http://schemas.openxmlformats.org/officeDocument/2006/relationships/hyperlink" Target="https://stackoverflow.com/a/49965690" TargetMode="External"/><Relationship Id="rId270" Type="http://schemas.openxmlformats.org/officeDocument/2006/relationships/hyperlink" Target="https://cloud.google.com/dataproc/pricing#on_gke_pricing" TargetMode="External"/><Relationship Id="rId89" Type="http://schemas.openxmlformats.org/officeDocument/2006/relationships/hyperlink" Target="https://stackoverflow.com/questions/48522615/docker-error-invalid-reference-format-repository-name-must-be-lowercase" TargetMode="External"/><Relationship Id="rId80" Type="http://schemas.openxmlformats.org/officeDocument/2006/relationships/hyperlink" Target="https://docs.docker.com/desktop/install/windows-install/" TargetMode="External"/><Relationship Id="rId82" Type="http://schemas.openxmlformats.org/officeDocument/2006/relationships/hyperlink" Target="https://www.c-sharpcorner.com/article/install-and-configured-docker-desktop-in-windows-10/" TargetMode="External"/><Relationship Id="rId81" Type="http://schemas.openxmlformats.org/officeDocument/2006/relationships/hyperlink" Target="https://imgur.com/vsVUAz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kestra.io/docs/administrator-guide/purge" TargetMode="External"/><Relationship Id="rId4" Type="http://schemas.openxmlformats.org/officeDocument/2006/relationships/fontTable" Target="fontTable.xml"/><Relationship Id="rId148" Type="http://schemas.openxmlformats.org/officeDocument/2006/relationships/hyperlink" Target="https://stackoverflow.com/questions/64781245/permission-denied-var-lib-pgadmin-sessions-in-docker" TargetMode="External"/><Relationship Id="rId269" Type="http://schemas.openxmlformats.org/officeDocument/2006/relationships/hyperlink" Target="https://stackoverflow.com/a/59038704/22748533" TargetMode="External"/><Relationship Id="rId9" Type="http://schemas.openxmlformats.org/officeDocument/2006/relationships/hyperlink" Target="https://t.me/dezoomcamp" TargetMode="External"/><Relationship Id="rId143" Type="http://schemas.openxmlformats.org/officeDocument/2006/relationships/image" Target="media/image1.png"/><Relationship Id="rId264" Type="http://schemas.openxmlformats.org/officeDocument/2006/relationships/image" Target="media/image55.png"/><Relationship Id="rId142" Type="http://schemas.openxmlformats.org/officeDocument/2006/relationships/hyperlink" Target="mailto:admin@admin.com" TargetMode="External"/><Relationship Id="rId263" Type="http://schemas.openxmlformats.org/officeDocument/2006/relationships/hyperlink" Target="https://stackoverflow.com/questions/76404811/attributeerror-dataframe-object-has-no-attribute-iteritems" TargetMode="External"/><Relationship Id="rId141" Type="http://schemas.openxmlformats.org/officeDocument/2006/relationships/hyperlink" Target="mailto:admin@admin.com" TargetMode="External"/><Relationship Id="rId262" Type="http://schemas.openxmlformats.org/officeDocument/2006/relationships/hyperlink" Target="http://tbl_small.to/" TargetMode="External"/><Relationship Id="rId140" Type="http://schemas.openxmlformats.org/officeDocument/2006/relationships/hyperlink" Target="https://releases.hashicorp.com/terraform/1.1.3/terraform_1.1.3_linux_amd64.zip" TargetMode="External"/><Relationship Id="rId261" Type="http://schemas.openxmlformats.org/officeDocument/2006/relationships/hyperlink" Target="https://cloud.google.com/dataproc/docs/concepts/connectors/cloud-storage#clusters" TargetMode="External"/><Relationship Id="rId5" Type="http://schemas.openxmlformats.org/officeDocument/2006/relationships/numbering" Target="numbering.xml"/><Relationship Id="rId147" Type="http://schemas.openxmlformats.org/officeDocument/2006/relationships/hyperlink" Target="https://github.com/kestra-io/kestra" TargetMode="External"/><Relationship Id="rId268" Type="http://schemas.openxmlformats.org/officeDocument/2006/relationships/image" Target="media/image46.png"/><Relationship Id="rId6" Type="http://schemas.openxmlformats.org/officeDocument/2006/relationships/styles" Target="styles.xml"/><Relationship Id="rId146" Type="http://schemas.openxmlformats.org/officeDocument/2006/relationships/hyperlink" Target="https://docs.google.com/document/d/1CkHVelbYYTMbwuj2eurNIwWVqXWzH-9-AqKETD9IC3I/edit?tab=t.0" TargetMode="External"/><Relationship Id="rId267" Type="http://schemas.openxmlformats.org/officeDocument/2006/relationships/hyperlink" Target="https://github.com/cdarlint/winutils/issues/20"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hyperlink" Target="https://docs.google.com/document/d/1-BwPAsyDH_mAsn8HH5z_eNYVyBMAtawJRjHHsjEKHyY/edit?usp=sharing" TargetMode="External"/><Relationship Id="rId266" Type="http://schemas.openxmlformats.org/officeDocument/2006/relationships/hyperlink" Target="https://github.com/cdarlint/winutils/tree/master/hadoop-3.0.1/bin" TargetMode="External"/><Relationship Id="rId8" Type="http://schemas.openxmlformats.org/officeDocument/2006/relationships/hyperlink" Target="https://airtable.com/shr6oVXeQvSI5HuWD" TargetMode="External"/><Relationship Id="rId144" Type="http://schemas.openxmlformats.org/officeDocument/2006/relationships/hyperlink" Target="https://docs.google.com/document/d/1K_LJ9RhAORQk3z4Qf_tfGQCDbu8wUWzru62IUscgiGU/edit?usp=sharing" TargetMode="External"/><Relationship Id="rId265" Type="http://schemas.openxmlformats.org/officeDocument/2006/relationships/image" Target="media/image12.png"/><Relationship Id="rId73" Type="http://schemas.openxmlformats.org/officeDocument/2006/relationships/hyperlink" Target="https://s3.amazonaws.com/nyc-tlc/misc/taxi+_zone_lookup.csv" TargetMode="External"/><Relationship Id="rId72" Type="http://schemas.openxmlformats.org/officeDocument/2006/relationships/hyperlink" Target="https://pypi.org/project/requests/" TargetMode="External"/><Relationship Id="rId75" Type="http://schemas.openxmlformats.org/officeDocument/2006/relationships/hyperlink" Target="https://docs.github.com/en/codespaces/managing-your-codespaces/managing-your-account-specific-secrets-for-github-codespaces#about-secrets-for-github-codespaces" TargetMode="External"/><Relationship Id="rId74" Type="http://schemas.openxmlformats.org/officeDocument/2006/relationships/hyperlink" Target="https://s3.amazonaws.com/nyc-tlc/trip+data/yellow_tripdata_2021-01.csv" TargetMode="External"/><Relationship Id="rId77" Type="http://schemas.openxmlformats.org/officeDocument/2006/relationships/hyperlink" Target="https://www.c-sharpcorner.com/article/install-and-configured-docker-desktop-in-windows-10/" TargetMode="External"/><Relationship Id="rId260" Type="http://schemas.openxmlformats.org/officeDocument/2006/relationships/hyperlink" Target="https://datatalks-club.slack.com/archives/C01FABYF2RG/p1646013709648279?thread_ts=1646008578.136059&amp;cid=C01FABYF2RG" TargetMode="External"/><Relationship Id="rId76" Type="http://schemas.openxmlformats.org/officeDocument/2006/relationships/hyperlink" Target="https://docs.docker.com/desktop/install/windows-install/" TargetMode="External"/><Relationship Id="rId79" Type="http://schemas.openxmlformats.org/officeDocument/2006/relationships/hyperlink" Target="https://github.com/microsoft/WSL/issues/5393" TargetMode="External"/><Relationship Id="rId78" Type="http://schemas.openxmlformats.org/officeDocument/2006/relationships/hyperlink" Target="https://pureinfotech.com/install-wsl-windows-11/" TargetMode="External"/><Relationship Id="rId71" Type="http://schemas.openxmlformats.org/officeDocument/2006/relationships/hyperlink" Target="https://chocolatey.org/" TargetMode="External"/><Relationship Id="rId70" Type="http://schemas.openxmlformats.org/officeDocument/2006/relationships/hyperlink" Target="https://brew.sh/" TargetMode="External"/><Relationship Id="rId139" Type="http://schemas.openxmlformats.org/officeDocument/2006/relationships/hyperlink" Target="https://github.com/hashicorp/terraform/issues/14513" TargetMode="External"/><Relationship Id="rId138" Type="http://schemas.openxmlformats.org/officeDocument/2006/relationships/hyperlink" Target="https://techcommunity.microsoft.com/t5/azure-developer-community-blog/configuring-terraform-on-windows-10-linux-sub-system/ba-p/393845" TargetMode="External"/><Relationship Id="rId259" Type="http://schemas.openxmlformats.org/officeDocument/2006/relationships/hyperlink" Target="https://github.com/GoogleCloudDataproc/spark-bigquery-connector" TargetMode="External"/><Relationship Id="rId137" Type="http://schemas.openxmlformats.org/officeDocument/2006/relationships/image" Target="media/image63.png"/><Relationship Id="rId258" Type="http://schemas.openxmlformats.org/officeDocument/2006/relationships/hyperlink" Target="https://sparkbyexamples.com/pyspark/pyspark-exception-java-gateway-process-exited-before-sending-the-driver-its-port-number/" TargetMode="External"/><Relationship Id="rId132" Type="http://schemas.openxmlformats.org/officeDocument/2006/relationships/hyperlink" Target="https://www.youtube.com/watch?v=ae-CV2KfoN0&amp;list=PL3MmuxUbc_hJed7dXYoJw8DoCuVHhGEQb" TargetMode="External"/><Relationship Id="rId253" Type="http://schemas.openxmlformats.org/officeDocument/2006/relationships/image" Target="media/image68.png"/><Relationship Id="rId131" Type="http://schemas.openxmlformats.org/officeDocument/2006/relationships/hyperlink" Target="https://github.com/DataTalksClub/data-engineering-zoomcamp/blob/main/week_1_basics_n_setup/1_terraform_gcp/windows.md" TargetMode="External"/><Relationship Id="rId252" Type="http://schemas.openxmlformats.org/officeDocument/2006/relationships/hyperlink" Target="https://spark.apache.org/docs/latest/api/python/getting_started/install.html" TargetMode="External"/><Relationship Id="rId130" Type="http://schemas.openxmlformats.org/officeDocument/2006/relationships/image" Target="media/image14.png"/><Relationship Id="rId251" Type="http://schemas.openxmlformats.org/officeDocument/2006/relationships/hyperlink" Target="https://www.youtube.com/watch?v=yFem0Pu0gC8" TargetMode="External"/><Relationship Id="rId250" Type="http://schemas.openxmlformats.org/officeDocument/2006/relationships/hyperlink" Target="https://github.com/Stephenlaye2/winutils3.3.0" TargetMode="External"/><Relationship Id="rId136" Type="http://schemas.openxmlformats.org/officeDocument/2006/relationships/image" Target="media/image34.png"/><Relationship Id="rId257" Type="http://schemas.openxmlformats.org/officeDocument/2006/relationships/hyperlink" Target="https://databricks.com/glossary/what-is-spark-sql#:~:text=Spark%20SQL%20is%20a%20Spark,on%20existing%20deployments%20and%20data" TargetMode="External"/><Relationship Id="rId135" Type="http://schemas.openxmlformats.org/officeDocument/2006/relationships/image" Target="media/image24.png"/><Relationship Id="rId256" Type="http://schemas.openxmlformats.org/officeDocument/2006/relationships/hyperlink" Target="https://spark.apache.org/docs/latest/api/sql/index.html" TargetMode="External"/><Relationship Id="rId134" Type="http://schemas.openxmlformats.org/officeDocument/2006/relationships/image" Target="media/image23.png"/><Relationship Id="rId255" Type="http://schemas.openxmlformats.org/officeDocument/2006/relationships/hyperlink" Target="https://speedysense.com/install-jupyter-notebook-on-ubuntu-20-04/" TargetMode="External"/><Relationship Id="rId133" Type="http://schemas.openxmlformats.org/officeDocument/2006/relationships/image" Target="media/image72.png"/><Relationship Id="rId254" Type="http://schemas.openxmlformats.org/officeDocument/2006/relationships/hyperlink" Target="https://learningdataengineering540969211.wordpress.com/2022/02/24/week-5-de-zoomcamp-5-2-1-installing-spark-on-linux/" TargetMode="External"/><Relationship Id="rId62" Type="http://schemas.openxmlformats.org/officeDocument/2006/relationships/hyperlink" Target="https://github.com/DataTalksClub/nyc-tlc-data" TargetMode="External"/><Relationship Id="rId61" Type="http://schemas.openxmlformats.org/officeDocument/2006/relationships/image" Target="media/image7.png"/><Relationship Id="rId64" Type="http://schemas.openxmlformats.org/officeDocument/2006/relationships/hyperlink" Target="https://linuxize.com/post/how-to-unzip-gz-file/" TargetMode="External"/><Relationship Id="rId63" Type="http://schemas.openxmlformats.org/officeDocument/2006/relationships/hyperlink" Target="https://github.com/DataTalksClub/nyc-tlc-data/releases/download/yellow/yellow_tripdata_2021-01.csv.gz" TargetMode="External"/><Relationship Id="rId66" Type="http://schemas.openxmlformats.org/officeDocument/2006/relationships/hyperlink" Target="https://github.com/DataTalksClub/nyc-tlc-data/releases/download/yellow/yellow_tripdata_2021-01.csv.gz" TargetMode="External"/><Relationship Id="rId172" Type="http://schemas.openxmlformats.org/officeDocument/2006/relationships/hyperlink" Target="https://stackoverflow.com/questions/60941726/can-bigquery-api-overwrite-existing-table-view-with-create-table-tables-inser" TargetMode="External"/><Relationship Id="rId293" Type="http://schemas.openxmlformats.org/officeDocument/2006/relationships/hyperlink" Target="https://docs.getdbt.com/blog/dbt-airflow-spiritual-alignment" TargetMode="External"/><Relationship Id="rId65" Type="http://schemas.openxmlformats.org/officeDocument/2006/relationships/hyperlink" Target="https://www.youtube.com/watch?v=B1WwATwf-vY&amp;list=PL3MmuxUbc_hJed7dXYoJw8DoCuVHhGEQb" TargetMode="External"/><Relationship Id="rId171" Type="http://schemas.openxmlformats.org/officeDocument/2006/relationships/hyperlink" Target="https://cloud.google.com/bigquery/docs/external-data-cloud-storage" TargetMode="External"/><Relationship Id="rId292" Type="http://schemas.openxmlformats.org/officeDocument/2006/relationships/hyperlink" Target="https://github.com/DataTalksClub/data-engineering-zoomcamp/blob/main/projects/datasets.md" TargetMode="External"/><Relationship Id="rId68" Type="http://schemas.openxmlformats.org/officeDocument/2006/relationships/hyperlink" Target="https://www1.nyc.gov/assets/tlc/downloads/pdf/data_dictionary_trip_records_yellow.pdf" TargetMode="External"/><Relationship Id="rId170"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91" Type="http://schemas.openxmlformats.org/officeDocument/2006/relationships/hyperlink" Target="https://github.com/DataTalksClub/data-engineering-zoomcamp/tree/main/week_7_project#peer-review-criteria" TargetMode="External"/><Relationship Id="rId67" Type="http://schemas.openxmlformats.org/officeDocument/2006/relationships/hyperlink" Target="https://github.com/DataTalksClub/nyc-tlc-data/releases/download/yellow/yellow_tripdata_2021-01.csv.gz" TargetMode="External"/><Relationship Id="rId290" Type="http://schemas.openxmlformats.org/officeDocument/2006/relationships/hyperlink" Target="https://confluent.cloud/" TargetMode="External"/><Relationship Id="rId60" Type="http://schemas.openxmlformats.org/officeDocument/2006/relationships/hyperlink" Target="https://www1.nyc.gov/site/tlc/about/tlc-trip-record-data.page" TargetMode="External"/><Relationship Id="rId165" Type="http://schemas.openxmlformats.org/officeDocument/2006/relationships/image" Target="media/image69.png"/><Relationship Id="rId286" Type="http://schemas.openxmlformats.org/officeDocument/2006/relationships/image" Target="media/image28.png"/><Relationship Id="rId69" Type="http://schemas.openxmlformats.org/officeDocument/2006/relationships/hyperlink" Target="https://www1.nyc.gov/assets/tlc/downloads/pdf/data_dictionary_trip_records_green.pdf" TargetMode="External"/><Relationship Id="rId164" Type="http://schemas.openxmlformats.org/officeDocument/2006/relationships/image" Target="media/image58.png"/><Relationship Id="rId285" Type="http://schemas.openxmlformats.org/officeDocument/2006/relationships/hyperlink" Target="https://stackoverflow.com/a/66527032" TargetMode="External"/><Relationship Id="rId163" Type="http://schemas.openxmlformats.org/officeDocument/2006/relationships/image" Target="media/image22.png"/><Relationship Id="rId284" Type="http://schemas.openxmlformats.org/officeDocument/2006/relationships/hyperlink" Target="https://github.com/DataTalksClub/data-engineering-zoomcamp/tree/main/06-streaming/python/redpanda_example" TargetMode="External"/><Relationship Id="rId162" Type="http://schemas.openxmlformats.org/officeDocument/2006/relationships/hyperlink" Target="https://datatalks-club.slack.com/archives/C01FABYF2RG/p1676034803779649" TargetMode="External"/><Relationship Id="rId283" Type="http://schemas.openxmlformats.org/officeDocument/2006/relationships/hyperlink" Target="https://www.youtube.com/watch?v=BgAlVknDFlQ&amp;list=PL3MmuxUbc_hJed7dXYoJw8DoCuVHhGEQb&amp;index=80" TargetMode="External"/><Relationship Id="rId169" Type="http://schemas.openxmlformats.org/officeDocument/2006/relationships/hyperlink" Target="https://stackoverflow.com/questions/57798479/editing-parquet-files-with-python-causes-errors-to-datetime-format" TargetMode="External"/><Relationship Id="rId168" Type="http://schemas.openxmlformats.org/officeDocument/2006/relationships/hyperlink" Target="https://stackoverflow.com/questions/48314880/are-parquet-file-created-with-pyarrow-vs-pyspark-compatible" TargetMode="External"/><Relationship Id="rId289" Type="http://schemas.openxmlformats.org/officeDocument/2006/relationships/image" Target="media/image57.png"/><Relationship Id="rId167" Type="http://schemas.openxmlformats.org/officeDocument/2006/relationships/image" Target="media/image9.png"/><Relationship Id="rId288" Type="http://schemas.openxmlformats.org/officeDocument/2006/relationships/image" Target="media/image48.png"/><Relationship Id="rId166" Type="http://schemas.openxmlformats.org/officeDocument/2006/relationships/image" Target="media/image73.png"/><Relationship Id="rId287" Type="http://schemas.openxmlformats.org/officeDocument/2006/relationships/image" Target="media/image49.png"/><Relationship Id="rId51" Type="http://schemas.openxmlformats.org/officeDocument/2006/relationships/hyperlink" Target="https://stackoverflow.com/help/how-to-ask" TargetMode="External"/><Relationship Id="rId50" Type="http://schemas.openxmlformats.org/officeDocument/2006/relationships/hyperlink" Target="https://github.com/DataTalksClub/data-engineering-zoomcamp/blob/main/awesome-data-engineering.md" TargetMode="External"/><Relationship Id="rId53" Type="http://schemas.openxmlformats.org/officeDocument/2006/relationships/hyperlink" Target="https://www.atlassian.com/git/tutorials/setting-up-a-repository" TargetMode="External"/><Relationship Id="rId52" Type="http://schemas.openxmlformats.org/officeDocument/2006/relationships/hyperlink" Target="https://www.youtube.com/watch?v=CKcqniGu3tA" TargetMode="External"/><Relationship Id="rId55" Type="http://schemas.openxmlformats.org/officeDocument/2006/relationships/hyperlink" Target="https://dangitgit.com/" TargetMode="External"/><Relationship Id="rId161" Type="http://schemas.openxmlformats.org/officeDocument/2006/relationships/image" Target="media/image53.png"/><Relationship Id="rId282" Type="http://schemas.openxmlformats.org/officeDocument/2006/relationships/hyperlink" Target="https://github.com/robinhood/faust" TargetMode="External"/><Relationship Id="rId54" Type="http://schemas.openxmlformats.org/officeDocument/2006/relationships/hyperlink" Target="https://www.atlassian.com/git/tutorials/saving-changes/gitignore" TargetMode="External"/><Relationship Id="rId160" Type="http://schemas.openxmlformats.org/officeDocument/2006/relationships/hyperlink" Target="https://github.com/DataTalksClub/nyc-tlc-data/releases/download/fhv/%7Bdataset_file%7D.csv.gz" TargetMode="External"/><Relationship Id="rId281" Type="http://schemas.openxmlformats.org/officeDocument/2006/relationships/hyperlink" Target="https://www.youtube.com/watch?v=5hRJ8-6Fpyk&amp;list=PL3MmuxUbc_hJed7dXYoJw8DoCuVHhGEQb&amp;index=79" TargetMode="External"/><Relationship Id="rId57" Type="http://schemas.openxmlformats.org/officeDocument/2006/relationships/hyperlink" Target="https://wslutiliti.es/wslu/install.html" TargetMode="External"/><Relationship Id="rId280" Type="http://schemas.openxmlformats.org/officeDocument/2006/relationships/hyperlink" Target="https://raw.githubusercontent.com/DataTalksClub/data-engineering-zoomcamp/2bd33e89906181e424f7b12a299b70b19b7cfcd5/week_6_stream_processing/python/resources/rides.csv" TargetMode="External"/><Relationship Id="rId56" Type="http://schemas.openxmlformats.org/officeDocument/2006/relationships/hyperlink" Target="https://stackoverflow.com/questions/36814642/visual-studio-code-convert-spaces-to-tabs" TargetMode="External"/><Relationship Id="rId159" Type="http://schemas.openxmlformats.org/officeDocument/2006/relationships/image" Target="media/image70.png"/><Relationship Id="rId59" Type="http://schemas.openxmlformats.org/officeDocument/2006/relationships/hyperlink" Target="https://github.com/DataTalksClub/data-engineering-zoomcamp/blob/main/certificates.md" TargetMode="External"/><Relationship Id="rId154" Type="http://schemas.openxmlformats.org/officeDocument/2006/relationships/hyperlink" Target="https://github.com/DataTalksClub/data-engineering-zoomcamp/blob/main/02-workflow-orchestration/flows/05_gcp_setup.yaml" TargetMode="External"/><Relationship Id="rId275" Type="http://schemas.openxmlformats.org/officeDocument/2006/relationships/hyperlink" Target="http://spark-exec.southamerica-east1-c.c.de-zoomcamp-25-449418.internal:4041/" TargetMode="External"/><Relationship Id="rId58" Type="http://schemas.openxmlformats.org/officeDocument/2006/relationships/hyperlink" Target="https://cloud.google.com/architecture/chrome-desktop-remote-on-compute-engine?hl=en" TargetMode="External"/><Relationship Id="rId153" Type="http://schemas.openxmlformats.org/officeDocument/2006/relationships/hyperlink" Target="https://www.youtube.com/watch?v=nKqjjLJ7YXs&amp;list=PL3MmuxUbc_hJed7dXYoJw8DoCuVHhGEQb&amp;index=23" TargetMode="External"/><Relationship Id="rId274" Type="http://schemas.openxmlformats.org/officeDocument/2006/relationships/hyperlink" Target="https://docs.brew.sh/Installation" TargetMode="External"/><Relationship Id="rId152" Type="http://schemas.openxmlformats.org/officeDocument/2006/relationships/hyperlink" Target="https://github.com/DataTalksClub/data-engineering-zoomcamp/blob/main/02-workflow-orchestration/flows/05_gcp_setup.yaml" TargetMode="External"/><Relationship Id="rId273" Type="http://schemas.openxmlformats.org/officeDocument/2006/relationships/hyperlink" Target="https://github.com/DataTalksClub/data-engineering-zoomcamp/blob/main/05-batch/setup/macos.md#installing-java" TargetMode="External"/><Relationship Id="rId151" Type="http://schemas.openxmlformats.org/officeDocument/2006/relationships/hyperlink" Target="https://www.youtube.com/watch?v=nKqjjLJ7YXs&amp;list=PL3MmuxUbc_hJed7dXYoJw8DoCuVHhGEQb&amp;index=23" TargetMode="External"/><Relationship Id="rId272" Type="http://schemas.openxmlformats.org/officeDocument/2006/relationships/image" Target="media/image62.png"/><Relationship Id="rId158" Type="http://schemas.openxmlformats.org/officeDocument/2006/relationships/hyperlink" Target="https://pandas.pydata.org/docs/user_guide/integer_na.html" TargetMode="External"/><Relationship Id="rId279" Type="http://schemas.openxmlformats.org/officeDocument/2006/relationships/hyperlink" Target="https://stackoverflow.com/questions/69085157/cannot-import-producer-from-confluent-kafka" TargetMode="External"/><Relationship Id="rId157" Type="http://schemas.openxmlformats.org/officeDocument/2006/relationships/hyperlink" Target="https://github.com/kestra-io/kestra/issues/7227" TargetMode="External"/><Relationship Id="rId278" Type="http://schemas.openxmlformats.org/officeDocument/2006/relationships/hyperlink" Target="https://github.com/confluentinc/confluent-kafka-python/issues/1221" TargetMode="External"/><Relationship Id="rId156" Type="http://schemas.openxmlformats.org/officeDocument/2006/relationships/image" Target="media/image19.png"/><Relationship Id="rId277" Type="http://schemas.openxmlformats.org/officeDocument/2006/relationships/hyperlink" Target="https://github.com/confluentinc/confluent-kafka-python/issues/590" TargetMode="External"/><Relationship Id="rId155" Type="http://schemas.openxmlformats.org/officeDocument/2006/relationships/image" Target="media/image50.png"/><Relationship Id="rId276" Type="http://schemas.openxmlformats.org/officeDocument/2006/relationships/hyperlink" Target="https://githubhot.com/repo/confluentinc/confluent-kafka-python/issues/1186?page=2" TargetMode="External"/><Relationship Id="rId107" Type="http://schemas.openxmlformats.org/officeDocument/2006/relationships/hyperlink" Target="https://www.reddit.com/r/docker/comments/p98xq6/docker_failed_to_start_exit_code_1/" TargetMode="External"/><Relationship Id="rId228" Type="http://schemas.openxmlformats.org/officeDocument/2006/relationships/hyperlink" Target="https://lookerstudio.google.com/navigation/reporting" TargetMode="External"/><Relationship Id="rId106" Type="http://schemas.openxmlformats.org/officeDocument/2006/relationships/image" Target="media/image18.png"/><Relationship Id="rId227" Type="http://schemas.openxmlformats.org/officeDocument/2006/relationships/image" Target="media/image64.png"/><Relationship Id="rId105" Type="http://schemas.openxmlformats.org/officeDocument/2006/relationships/hyperlink" Target="https://forums.docker.com/t/one-of-the-postgres-containers-stops-as-soon-as-it-starts/74714/3" TargetMode="External"/><Relationship Id="rId226" Type="http://schemas.openxmlformats.org/officeDocument/2006/relationships/hyperlink" Target="https://d37ci6vzurychx.cloudfront.net/trip-data/fhv_tripdata_2019-*.parquet" TargetMode="External"/><Relationship Id="rId104" Type="http://schemas.openxmlformats.org/officeDocument/2006/relationships/hyperlink" Target="https://github.com/docker/compose/releases/download/v2.32.3/docker-compose-linux-x86_64" TargetMode="External"/><Relationship Id="rId225" Type="http://schemas.openxmlformats.org/officeDocument/2006/relationships/hyperlink" Target="https://pypi.org/project/python-dotenv/" TargetMode="External"/><Relationship Id="rId109" Type="http://schemas.openxmlformats.org/officeDocument/2006/relationships/hyperlink" Target="https://stackoverflow.com/questions/63734508/stuck-at-solving-environment-on-anaconda" TargetMode="External"/><Relationship Id="rId108" Type="http://schemas.openxmlformats.org/officeDocument/2006/relationships/hyperlink" Target="https://www.youtube.com/watch?v=tOr4hTsHOzU&amp;list=PL3MmuxUbc_hJed7dXYoJw8DoCuVHhGEQb&amp;index=16&amp;ab_channel=DataTalksClub%E2%AC%9B" TargetMode="External"/><Relationship Id="rId229" Type="http://schemas.openxmlformats.org/officeDocument/2006/relationships/image" Target="media/image4.png"/><Relationship Id="rId220" Type="http://schemas.openxmlformats.org/officeDocument/2006/relationships/hyperlink" Target="https://www.youtube.com/watch?v=ueVy2N54lyc&amp;list=PL3MmuxUbc_hJed7dXYoJw8DoCuVHhGEQb&amp;index=44" TargetMode="External"/><Relationship Id="rId103" Type="http://schemas.openxmlformats.org/officeDocument/2006/relationships/hyperlink" Target="https://github.com/docker/compose/releases/download/v2.32.4/docker-compose-linux-aarch64" TargetMode="External"/><Relationship Id="rId224" Type="http://schemas.openxmlformats.org/officeDocument/2006/relationships/hyperlink" Target="https://github.com/inner-outer-space/de-zoomcamp-2024/blob/main/4-analytics-engineering/git_csv_to_gcs.py" TargetMode="External"/><Relationship Id="rId102" Type="http://schemas.openxmlformats.org/officeDocument/2006/relationships/hyperlink" Target="https://github.com/docker/compose/releases/tag/v2.32.4" TargetMode="External"/><Relationship Id="rId223" Type="http://schemas.openxmlformats.org/officeDocument/2006/relationships/hyperlink" Target="https://github.com/alexeygrigorev/datasets/blob/master/nyc-tlc/fhv" TargetMode="External"/><Relationship Id="rId101" Type="http://schemas.openxmlformats.org/officeDocument/2006/relationships/hyperlink" Target="https://github.com/docker/compose/releases" TargetMode="External"/><Relationship Id="rId222" Type="http://schemas.openxmlformats.org/officeDocument/2006/relationships/hyperlink" Target="https://github.com/alexeygrigorev/datasets/blob/master/nyc-tlc/fhv" TargetMode="External"/><Relationship Id="rId100" Type="http://schemas.openxmlformats.org/officeDocument/2006/relationships/image" Target="media/image67.png"/><Relationship Id="rId221" Type="http://schemas.openxmlformats.org/officeDocument/2006/relationships/hyperlink" Target="https://github.com/alexeygrigorev/datasets/blob/master/nyc-tlc/fhv" TargetMode="External"/><Relationship Id="rId217" Type="http://schemas.openxmlformats.org/officeDocument/2006/relationships/image" Target="media/image54.png"/><Relationship Id="rId216" Type="http://schemas.openxmlformats.org/officeDocument/2006/relationships/image" Target="media/image16.png"/><Relationship Id="rId215" Type="http://schemas.openxmlformats.org/officeDocument/2006/relationships/hyperlink" Target="https://github.com/DataTalksClub/data-engineering-zoomcamp/blob/main/04-analytics-engineering/docker_setup/README.md" TargetMode="External"/><Relationship Id="rId214" Type="http://schemas.openxmlformats.org/officeDocument/2006/relationships/image" Target="media/image21.png"/><Relationship Id="rId219" Type="http://schemas.openxmlformats.org/officeDocument/2006/relationships/image" Target="media/image36.png"/><Relationship Id="rId218" Type="http://schemas.openxmlformats.org/officeDocument/2006/relationships/image" Target="media/image15.png"/><Relationship Id="rId213" Type="http://schemas.openxmlformats.org/officeDocument/2006/relationships/image" Target="media/image44.png"/><Relationship Id="rId212" Type="http://schemas.openxmlformats.org/officeDocument/2006/relationships/image" Target="media/image17.png"/><Relationship Id="rId211" Type="http://schemas.openxmlformats.org/officeDocument/2006/relationships/hyperlink" Target="https://docs.getdbt.com/docs/build/custom-schemas#why-does-dbt-concatenate-the-custom-schema-to-the-target-schema" TargetMode="External"/><Relationship Id="rId210" Type="http://schemas.openxmlformats.org/officeDocument/2006/relationships/image" Target="media/image60.png"/><Relationship Id="rId129" Type="http://schemas.openxmlformats.org/officeDocument/2006/relationships/image" Target="media/image47.png"/><Relationship Id="rId128" Type="http://schemas.openxmlformats.org/officeDocument/2006/relationships/image" Target="media/image45.png"/><Relationship Id="rId249" Type="http://schemas.openxmlformats.org/officeDocument/2006/relationships/hyperlink" Target="https://spark.apache.org/docs/3.5.0/" TargetMode="External"/><Relationship Id="rId127" Type="http://schemas.openxmlformats.org/officeDocument/2006/relationships/hyperlink" Target="https://www.youtube.com/watch?v=ae-CV2KfoN0&amp;list=PL3MmuxUbc_hJed7dXYoJw8DoCuVHhGEQb" TargetMode="External"/><Relationship Id="rId248" Type="http://schemas.openxmlformats.org/officeDocument/2006/relationships/hyperlink" Target="https://sdkman.io/" TargetMode="External"/><Relationship Id="rId126" Type="http://schemas.openxmlformats.org/officeDocument/2006/relationships/hyperlink" Target="https://console.cloud.google.com/marketplace/details/google/compute.googleapis.com" TargetMode="External"/><Relationship Id="rId247" Type="http://schemas.openxmlformats.org/officeDocument/2006/relationships/hyperlink" Target="https://spark.apache.org/docs/3.5.0/" TargetMode="External"/><Relationship Id="rId121" Type="http://schemas.openxmlformats.org/officeDocument/2006/relationships/hyperlink" Target="https://pandas.pydata.org/pandas-docs/stable/reference/api/pandas.read_csv.html" TargetMode="External"/><Relationship Id="rId242" Type="http://schemas.openxmlformats.org/officeDocument/2006/relationships/image" Target="media/image35.png"/><Relationship Id="rId120" Type="http://schemas.openxmlformats.org/officeDocument/2006/relationships/hyperlink" Target="https://www.youtube.com/watch?v=2JM-ziJt0WI&amp;list=PL3MmuxUbc_hJed7dXYoJw8DoCuVHhGEQb&amp;index=5" TargetMode="External"/><Relationship Id="rId241" Type="http://schemas.openxmlformats.org/officeDocument/2006/relationships/hyperlink" Target="https://medium.com/@srinivas.dataengineer/supercharge-your-dbt-monitoring-with-elementary-data-0fac140a6f60" TargetMode="External"/><Relationship Id="rId240" Type="http://schemas.openxmlformats.org/officeDocument/2006/relationships/hyperlink" Target="https://medium.com/@srinivas.dataengineer/supercharge-your-dbt-monitoring-with-elementary-data-0fac140a6f60" TargetMode="External"/><Relationship Id="rId125" Type="http://schemas.openxmlformats.org/officeDocument/2006/relationships/image" Target="media/image42.png"/><Relationship Id="rId246" Type="http://schemas.openxmlformats.org/officeDocument/2006/relationships/hyperlink" Target="https://datatalks-club.slack.com/archives/C01FABYF2RG/p1709470599276889" TargetMode="External"/><Relationship Id="rId124" Type="http://schemas.openxmlformats.org/officeDocument/2006/relationships/hyperlink" Target="https://stackoverflow.com/questions/52561383/gcloud-cli-cannot-create-project-the-project-id-you-specified-is-already-in-us?rq=1" TargetMode="External"/><Relationship Id="rId245" Type="http://schemas.openxmlformats.org/officeDocument/2006/relationships/hyperlink" Target="https://github.com/aaalexlit/medium_articles/blob/main/Spark_in_Colab.ipynb" TargetMode="External"/><Relationship Id="rId123" Type="http://schemas.openxmlformats.org/officeDocument/2006/relationships/hyperlink" Target="https://github.com/python/typing_extensions/blob/main/CHANGELOG.md#release-460-may-22-2023" TargetMode="External"/><Relationship Id="rId244" Type="http://schemas.openxmlformats.org/officeDocument/2006/relationships/hyperlink" Target="https://medium.com/gitconnected/launch-spark-on-google-colab-and-connect-to-sparkui-342cad19b304" TargetMode="External"/><Relationship Id="rId122" Type="http://schemas.openxmlformats.org/officeDocument/2006/relationships/hyperlink" Target="https://d37ci6vzurychx.cloudfront.net/trip-data/yellow_tripdata_2021-01.parquet" TargetMode="External"/><Relationship Id="rId243" Type="http://schemas.openxmlformats.org/officeDocument/2006/relationships/image" Target="media/image30.png"/><Relationship Id="rId95" Type="http://schemas.openxmlformats.org/officeDocument/2006/relationships/image" Target="media/image41.png"/><Relationship Id="rId94" Type="http://schemas.openxmlformats.org/officeDocument/2006/relationships/hyperlink" Target="https://marketplace.visualstudio.com/items?itemName=ms-azuretools.vscode-docker" TargetMode="External"/><Relationship Id="rId97" Type="http://schemas.openxmlformats.org/officeDocument/2006/relationships/image" Target="media/image51.png"/><Relationship Id="rId96" Type="http://schemas.openxmlformats.org/officeDocument/2006/relationships/hyperlink" Target="https://github.com/alexg9010/2025_data_engineering_zoomcamp/blob/master/01_docker/README.md#fix-broken-postgress-docker-container" TargetMode="External"/><Relationship Id="rId99" Type="http://schemas.openxmlformats.org/officeDocument/2006/relationships/hyperlink" Target="https://github.com/moby/buildkit/issues/1078" TargetMode="External"/><Relationship Id="rId98" Type="http://schemas.openxmlformats.org/officeDocument/2006/relationships/hyperlink" Target="https://github.com/sindresorhus/guides/blob/main/docker-without-sudo.md" TargetMode="External"/><Relationship Id="rId91" Type="http://schemas.openxmlformats.org/officeDocument/2006/relationships/hyperlink" Target="https://thegeekpage.com/take-ownership-of-a-file-folder-through-command-prompt-in-windows-10/" TargetMode="External"/><Relationship Id="rId90" Type="http://schemas.openxmlformats.org/officeDocument/2006/relationships/hyperlink" Target="https://stackoverflow.com/questions/41286028/docker-build-error-checking-context-cant-stat-c-users-username-appdata" TargetMode="External"/><Relationship Id="rId93" Type="http://schemas.openxmlformats.org/officeDocument/2006/relationships/hyperlink" Target="https://docs.docker.com/engine/reference/commandline/network_ls/" TargetMode="External"/><Relationship Id="rId92" Type="http://schemas.openxmlformats.org/officeDocument/2006/relationships/hyperlink" Target="https://docs.docker.com/engine/install/ubuntu/" TargetMode="External"/><Relationship Id="rId118" Type="http://schemas.openxmlformats.org/officeDocument/2006/relationships/image" Target="media/image31.png"/><Relationship Id="rId239" Type="http://schemas.openxmlformats.org/officeDocument/2006/relationships/hyperlink" Target="https://github.com/elementary-data/elementary" TargetMode="External"/><Relationship Id="rId117" Type="http://schemas.openxmlformats.org/officeDocument/2006/relationships/image" Target="media/image56.png"/><Relationship Id="rId238" Type="http://schemas.openxmlformats.org/officeDocument/2006/relationships/hyperlink" Target="https://github.com/elementary-data/elementary" TargetMode="External"/><Relationship Id="rId116" Type="http://schemas.openxmlformats.org/officeDocument/2006/relationships/hyperlink" Target="https://stackoverflow.com/questions/60193781/postgres-with-docker-compose-gives-fatal-role-root-does-not-exist-error" TargetMode="External"/><Relationship Id="rId237" Type="http://schemas.openxmlformats.org/officeDocument/2006/relationships/hyperlink" Target="https://github.com/bastienboutonnet/vscode-dbt" TargetMode="External"/><Relationship Id="rId115" Type="http://schemas.openxmlformats.org/officeDocument/2006/relationships/hyperlink" Target="https://www.postgresql.org/docs/current/sql-syntax-lexical.html#SQL-SYNTAX-IDENTIFIERS" TargetMode="External"/><Relationship Id="rId236" Type="http://schemas.openxmlformats.org/officeDocument/2006/relationships/hyperlink" Target="https://github.com/bastienboutonnet/vscode-dbt" TargetMode="External"/><Relationship Id="rId119" Type="http://schemas.openxmlformats.org/officeDocument/2006/relationships/hyperlink" Target="https://github.com/pgadmin-org/pgadmin4/issues/5432" TargetMode="External"/><Relationship Id="rId110" Type="http://schemas.openxmlformats.org/officeDocument/2006/relationships/image" Target="media/image27.png"/><Relationship Id="rId231" Type="http://schemas.openxmlformats.org/officeDocument/2006/relationships/hyperlink" Target="https://gist.github.com/pizofreude/ff4d0601f1eb353683d8af8f4b5aac27?permalink_comment_id=5457712#gistcomment-5457712" TargetMode="External"/><Relationship Id="rId230" Type="http://schemas.openxmlformats.org/officeDocument/2006/relationships/image" Target="media/image2.png"/><Relationship Id="rId114" Type="http://schemas.openxmlformats.org/officeDocument/2006/relationships/hyperlink" Target="http://pgcli.com/" TargetMode="External"/><Relationship Id="rId235" Type="http://schemas.openxmlformats.org/officeDocument/2006/relationships/hyperlink" Target="https://app.myaltimate.com/register" TargetMode="External"/><Relationship Id="rId113" Type="http://schemas.openxmlformats.org/officeDocument/2006/relationships/hyperlink" Target="https://stackoverflow.com/a/68233660" TargetMode="External"/><Relationship Id="rId234" Type="http://schemas.openxmlformats.org/officeDocument/2006/relationships/hyperlink" Target="https://app.myaltimate.com/register" TargetMode="External"/><Relationship Id="rId112" Type="http://schemas.openxmlformats.org/officeDocument/2006/relationships/image" Target="media/image38.png"/><Relationship Id="rId233" Type="http://schemas.openxmlformats.org/officeDocument/2006/relationships/hyperlink" Target="https://github.com/AltimateAI/vscode-dbt-power-user" TargetMode="External"/><Relationship Id="rId111" Type="http://schemas.openxmlformats.org/officeDocument/2006/relationships/image" Target="media/image52.png"/><Relationship Id="rId232" Type="http://schemas.openxmlformats.org/officeDocument/2006/relationships/hyperlink" Target="https://github.com/AltimateAI/vscode-dbt-power-user" TargetMode="External"/><Relationship Id="rId305" Type="http://schemas.openxmlformats.org/officeDocument/2006/relationships/hyperlink" Target="https://docs.getdbt.com/docs/core/connect-data-platform/bigquery-setup#service-account-file" TargetMode="External"/><Relationship Id="rId304" Type="http://schemas.openxmlformats.org/officeDocument/2006/relationships/hyperlink" Target="https://github.com/wndrlxx/ca-trademarks-data-pipeline/tree/4e6a0e757495a99e01ff6c8b981a23d6dc421046/dags/dbt/ca_trademarks_dp" TargetMode="External"/><Relationship Id="rId303" Type="http://schemas.openxmlformats.org/officeDocument/2006/relationships/hyperlink" Target="https://github.com/wndrlxx/ca-trademarks-data-pipeline/blob/4e6a0e757495a99e01ff6c8b981a23d6dc421046/terraform/main.tf#L100" TargetMode="External"/><Relationship Id="rId302" Type="http://schemas.openxmlformats.org/officeDocument/2006/relationships/hyperlink" Target="https://github.com/astronomer/astronomer-cosmos" TargetMode="External"/><Relationship Id="rId309" Type="http://schemas.openxmlformats.org/officeDocument/2006/relationships/hyperlink" Target="https://youtu.be/JEizJAaaBkg?si=niTYdWoeiyC_w3h7" TargetMode="External"/><Relationship Id="rId308" Type="http://schemas.openxmlformats.org/officeDocument/2006/relationships/hyperlink" Target="https://aws.amazon.com/blogs/big-data/from-data-lakes-to-insights-dbt-adapter-for-amazon-athena-now-supported-in-dbt-cloud/" TargetMode="External"/><Relationship Id="rId307" Type="http://schemas.openxmlformats.org/officeDocument/2006/relationships/image" Target="media/image61.png"/><Relationship Id="rId306" Type="http://schemas.openxmlformats.org/officeDocument/2006/relationships/hyperlink" Target="https://github.com/wndrlxx/ca-trademarks-data-pipeline/blob/4e6a0e757495a99e01ff6c8b981a23d6dc421046/dags/6_dbt_cosmos_task_group.py#L47" TargetMode="External"/><Relationship Id="rId301" Type="http://schemas.openxmlformats.org/officeDocument/2006/relationships/hyperlink" Target="https://cloud.google.com/composer/docs/composer-2/install-python-dependencies#install_custom_packages_in_a_environment" TargetMode="External"/><Relationship Id="rId300" Type="http://schemas.openxmlformats.org/officeDocument/2006/relationships/hyperlink" Target="https://github.com/Nogromi/ukraine-vaccinations/blob/master/2_mage/vaccination/custom/trigger_dbt_cloud.py" TargetMode="External"/><Relationship Id="rId206" Type="http://schemas.openxmlformats.org/officeDocument/2006/relationships/image" Target="media/image74.png"/><Relationship Id="rId205" Type="http://schemas.openxmlformats.org/officeDocument/2006/relationships/hyperlink" Target="https://docs.getdbt.com/docs/collaborate/git/connect-github" TargetMode="External"/><Relationship Id="rId204" Type="http://schemas.openxmlformats.org/officeDocument/2006/relationships/image" Target="media/image32.png"/><Relationship Id="rId203" Type="http://schemas.openxmlformats.org/officeDocument/2006/relationships/hyperlink" Target="https://github.com/DataTalksClub/data-engineering-zoomcamp/blob/main/04-analytics-engineering/dbt_cloud_setup.md" TargetMode="External"/><Relationship Id="rId209" Type="http://schemas.openxmlformats.org/officeDocument/2006/relationships/image" Target="media/image66.png"/><Relationship Id="rId208" Type="http://schemas.openxmlformats.org/officeDocument/2006/relationships/image" Target="media/image3.png"/><Relationship Id="rId207" Type="http://schemas.openxmlformats.org/officeDocument/2006/relationships/image" Target="media/image29.png"/><Relationship Id="rId202" Type="http://schemas.openxmlformats.org/officeDocument/2006/relationships/hyperlink" Target="https://datatalks-club.slack.com/archives/C01FABYF2RG/p1707972535660619" TargetMode="External"/><Relationship Id="rId323" Type="http://schemas.openxmlformats.org/officeDocument/2006/relationships/footer" Target="footer1.xml"/><Relationship Id="rId201" Type="http://schemas.openxmlformats.org/officeDocument/2006/relationships/hyperlink" Target="https://docs.getdbt.com/docs/collaborate/git/version-control-basics" TargetMode="External"/><Relationship Id="rId322" Type="http://schemas.openxmlformats.org/officeDocument/2006/relationships/header" Target="header1.xml"/><Relationship Id="rId200" Type="http://schemas.openxmlformats.org/officeDocument/2006/relationships/image" Target="media/image43.png"/><Relationship Id="rId321" Type="http://schemas.openxmlformats.org/officeDocument/2006/relationships/hyperlink" Target="https://dlthub.com/docs/dlt-ecosystem/destinations/filesystem#file-compression" TargetMode="External"/><Relationship Id="rId320" Type="http://schemas.openxmlformats.org/officeDocument/2006/relationships/hyperlink" Target="https://dlthub.com/docs/general-usage/credentials/" TargetMode="External"/><Relationship Id="rId316" Type="http://schemas.openxmlformats.org/officeDocument/2006/relationships/image" Target="media/image65.png"/><Relationship Id="rId315" Type="http://schemas.openxmlformats.org/officeDocument/2006/relationships/hyperlink" Target="https://colab.research.google.com/drive/1plqdl33K_HkVx0E0nGJrrkEUssStQsW7#scrollTo=BtsSxtFfXQs3" TargetMode="External"/><Relationship Id="rId314" Type="http://schemas.openxmlformats.org/officeDocument/2006/relationships/hyperlink" Target="https://github.com/DataTalksClub/data-engineering-zoomcamp/blob/main/cohorts/2025/workshops/dlt/dlt_homework.md" TargetMode="External"/><Relationship Id="rId313" Type="http://schemas.openxmlformats.org/officeDocument/2006/relationships/hyperlink" Target="https://github.com/dbt-labs/dbt-adapters/tree/main/dbt-athena-community" TargetMode="External"/><Relationship Id="rId319" Type="http://schemas.openxmlformats.org/officeDocument/2006/relationships/hyperlink" Target="https://storage.googleapis.com/dtc_zoomcamp_api/yellow_tripdata_2009-06.jsonl" TargetMode="External"/><Relationship Id="rId318" Type="http://schemas.openxmlformats.org/officeDocument/2006/relationships/image" Target="media/image37.png"/><Relationship Id="rId317" Type="http://schemas.openxmlformats.org/officeDocument/2006/relationships/image" Target="media/image20.png"/><Relationship Id="rId312" Type="http://schemas.openxmlformats.org/officeDocument/2006/relationships/hyperlink" Target="https://dbt-athena.github.io/" TargetMode="External"/><Relationship Id="rId311" Type="http://schemas.openxmlformats.org/officeDocument/2006/relationships/hyperlink" Target="https://docs.getdbt.com/docs/core/connect-data-platform/athena-setup" TargetMode="External"/><Relationship Id="rId310" Type="http://schemas.openxmlformats.org/officeDocument/2006/relationships/hyperlink" Target="https://docs.getdbt.com/guides/athena?step=1"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